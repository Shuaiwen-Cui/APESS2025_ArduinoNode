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hAnsiTheme="minorHAnsi"/>
          <w:lang w:eastAsia="en-US"/>
        </w:rPr>
        <w:id w:val="583272586"/>
        <w:docPartObj>
          <w:docPartGallery w:val="Cover Pages"/>
          <w:docPartUnique/>
        </w:docPartObj>
      </w:sdtPr>
      <w:sdtEndPr>
        <w:rPr>
          <w:rFonts w:cs="Times New Roman"/>
        </w:rPr>
      </w:sdtEndPr>
      <w:sdtContent>
        <w:p w14:paraId="1D46B239" w14:textId="3D571E6A" w:rsidR="008F5FED" w:rsidRPr="00754648" w:rsidRDefault="008F5FED" w:rsidP="00B67EB9">
          <w:pPr>
            <w:rPr>
              <w:rFonts w:cs="Times New Roman"/>
              <w:sz w:val="23"/>
              <w:szCs w:val="23"/>
              <w:u w:val="single"/>
            </w:rPr>
          </w:pPr>
          <w:r w:rsidRPr="00754648">
            <w:rPr>
              <w:rFonts w:cs="Times New Roman"/>
              <w:sz w:val="23"/>
              <w:szCs w:val="23"/>
              <w:u w:val="single"/>
            </w:rPr>
            <w:t>14</w:t>
          </w:r>
          <w:r w:rsidRPr="00754648">
            <w:rPr>
              <w:rFonts w:cs="Times New Roman"/>
              <w:sz w:val="23"/>
              <w:szCs w:val="23"/>
              <w:u w:val="single"/>
              <w:vertAlign w:val="superscript"/>
            </w:rPr>
            <w:t>th</w:t>
          </w:r>
          <w:r w:rsidRPr="00754648">
            <w:rPr>
              <w:rFonts w:cs="Times New Roman"/>
              <w:sz w:val="23"/>
              <w:szCs w:val="23"/>
              <w:u w:val="single"/>
            </w:rPr>
            <w:t xml:space="preserve"> Asia-Pacific-Euro Summer School on Smart Structures Technology</w:t>
          </w:r>
          <w:r w:rsidR="00913656" w:rsidRPr="00754648">
            <w:rPr>
              <w:rFonts w:cs="Times New Roman"/>
              <w:sz w:val="23"/>
              <w:szCs w:val="23"/>
              <w:u w:val="single"/>
            </w:rPr>
            <w:t>, Hong Kong, China</w:t>
          </w:r>
        </w:p>
        <w:p w14:paraId="038E3571" w14:textId="6F08F26F" w:rsidR="00AE63C3" w:rsidRDefault="00AE63C3" w:rsidP="008F5FED">
          <w:pPr>
            <w:pStyle w:val="NoSpacing"/>
            <w:spacing w:before="240" w:after="240"/>
            <w:jc w:val="center"/>
            <w:rPr>
              <w:color w:val="4472C4" w:themeColor="accent1"/>
              <w:lang w:eastAsia="zh-CN"/>
            </w:rPr>
          </w:pPr>
          <w:r>
            <w:rPr>
              <w:noProof/>
              <w:color w:val="4472C4" w:themeColor="accent1"/>
            </w:rPr>
            <w:drawing>
              <wp:inline distT="0" distB="0" distL="0" distR="0" wp14:anchorId="1BC68677" wp14:editId="44FE1A57">
                <wp:extent cx="5486400" cy="827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827405"/>
                        </a:xfrm>
                        <a:prstGeom prst="rect">
                          <a:avLst/>
                        </a:prstGeom>
                        <a:noFill/>
                        <a:ln>
                          <a:noFill/>
                        </a:ln>
                      </pic:spPr>
                    </pic:pic>
                  </a:graphicData>
                </a:graphic>
              </wp:inline>
            </w:drawing>
          </w:r>
        </w:p>
        <w:p w14:paraId="454977FF" w14:textId="77777777" w:rsidR="005A6DC5" w:rsidRDefault="005A6DC5" w:rsidP="008F5FED">
          <w:pPr>
            <w:pStyle w:val="NoSpacing"/>
            <w:spacing w:before="240" w:after="240"/>
            <w:jc w:val="center"/>
            <w:rPr>
              <w:color w:val="4472C4" w:themeColor="accent1"/>
              <w:lang w:eastAsia="zh-CN"/>
            </w:rPr>
          </w:pPr>
        </w:p>
        <w:sdt>
          <w:sdtPr>
            <w:rPr>
              <w:rFonts w:ascii="Times New Roman" w:hAnsi="Times New Roman" w:cs="Times New Roman"/>
              <w:caps/>
              <w:color w:val="4472C4" w:themeColor="accent1"/>
              <w:sz w:val="56"/>
              <w:szCs w:val="56"/>
              <w:lang w:eastAsia="zh-CN"/>
            </w:rPr>
            <w:alias w:val="Title"/>
            <w:tag w:val=""/>
            <w:id w:val="1735040861"/>
            <w:placeholder>
              <w:docPart w:val="404F1A09E5FC45B6BB20365047A542E5"/>
            </w:placeholder>
            <w:dataBinding w:prefixMappings="xmlns:ns0='http://purl.org/dc/elements/1.1/' xmlns:ns1='http://schemas.openxmlformats.org/package/2006/metadata/core-properties' " w:xpath="/ns1:coreProperties[1]/ns0:title[1]" w:storeItemID="{6C3C8BC8-F283-45AE-878A-BAB7291924A1}"/>
            <w:text/>
          </w:sdtPr>
          <w:sdtContent>
            <w:p w14:paraId="248EED3F" w14:textId="5B33F6E1" w:rsidR="003E7362" w:rsidRPr="00AE63C3" w:rsidRDefault="007516BB">
              <w:pPr>
                <w:pStyle w:val="NoSpacing"/>
                <w:pBdr>
                  <w:top w:val="single" w:sz="6" w:space="6" w:color="4472C4" w:themeColor="accent1"/>
                  <w:bottom w:val="single" w:sz="6" w:space="6" w:color="4472C4" w:themeColor="accent1"/>
                </w:pBdr>
                <w:spacing w:after="240"/>
                <w:jc w:val="center"/>
                <w:rPr>
                  <w:rFonts w:ascii="Times New Roman" w:hAnsi="Times New Roman" w:cs="Times New Roman"/>
                  <w:caps/>
                  <w:color w:val="4472C4" w:themeColor="accent1"/>
                  <w:sz w:val="80"/>
                  <w:szCs w:val="80"/>
                </w:rPr>
              </w:pPr>
              <w:r>
                <w:rPr>
                  <w:rFonts w:ascii="Times New Roman" w:hAnsi="Times New Roman" w:cs="Times New Roman"/>
                  <w:caps/>
                  <w:color w:val="4472C4" w:themeColor="accent1"/>
                  <w:sz w:val="56"/>
                  <w:szCs w:val="56"/>
                </w:rPr>
                <w:t xml:space="preserve">LAB </w:t>
              </w:r>
              <w:r w:rsidR="00AE63C3">
                <w:rPr>
                  <w:rFonts w:ascii="Times New Roman" w:hAnsi="Times New Roman" w:cs="Times New Roman"/>
                  <w:caps/>
                  <w:color w:val="4472C4" w:themeColor="accent1"/>
                  <w:sz w:val="56"/>
                  <w:szCs w:val="56"/>
                </w:rPr>
                <w:t>experiment</w:t>
              </w:r>
            </w:p>
          </w:sdtContent>
        </w:sdt>
        <w:p w14:paraId="5F091CC1" w14:textId="77777777" w:rsidR="00754648" w:rsidRDefault="00754648" w:rsidP="00754648">
          <w:pPr>
            <w:jc w:val="center"/>
            <w:rPr>
              <w:rFonts w:cs="Times New Roman"/>
              <w:b/>
              <w:bCs/>
              <w:color w:val="4472C4" w:themeColor="accent1"/>
              <w:sz w:val="52"/>
              <w:szCs w:val="52"/>
            </w:rPr>
          </w:pPr>
        </w:p>
        <w:p w14:paraId="16883316" w14:textId="043F5AED" w:rsidR="00754648" w:rsidRPr="007C24A6" w:rsidRDefault="00754648" w:rsidP="00754648">
          <w:pPr>
            <w:jc w:val="center"/>
            <w:rPr>
              <w:rFonts w:cs="Times New Roman"/>
              <w:b/>
              <w:bCs/>
              <w:color w:val="2F5496" w:themeColor="accent1" w:themeShade="BF"/>
              <w:sz w:val="64"/>
              <w:szCs w:val="64"/>
            </w:rPr>
          </w:pPr>
          <w:r w:rsidRPr="007C24A6">
            <w:rPr>
              <w:rFonts w:cs="Times New Roman"/>
              <w:b/>
              <w:bCs/>
              <w:color w:val="2F5496" w:themeColor="accent1" w:themeShade="BF"/>
              <w:sz w:val="64"/>
              <w:szCs w:val="64"/>
            </w:rPr>
            <w:t xml:space="preserve">Design </w:t>
          </w:r>
          <w:r w:rsidR="00A63C31" w:rsidRPr="007C24A6">
            <w:rPr>
              <w:rFonts w:cs="Times New Roman"/>
              <w:b/>
              <w:bCs/>
              <w:color w:val="2F5496" w:themeColor="accent1" w:themeShade="BF"/>
              <w:sz w:val="64"/>
              <w:szCs w:val="64"/>
            </w:rPr>
            <w:t>and</w:t>
          </w:r>
          <w:r w:rsidRPr="007C24A6">
            <w:rPr>
              <w:rFonts w:cs="Times New Roman"/>
              <w:b/>
              <w:bCs/>
              <w:color w:val="2F5496" w:themeColor="accent1" w:themeShade="BF"/>
              <w:sz w:val="64"/>
              <w:szCs w:val="64"/>
            </w:rPr>
            <w:t xml:space="preserve"> Implementation of Wireless IoT Sensors</w:t>
          </w:r>
        </w:p>
        <w:p w14:paraId="2B260423" w14:textId="6C798283" w:rsidR="00F57CAF" w:rsidRPr="007C24A6" w:rsidRDefault="00F57CAF" w:rsidP="00754648">
          <w:pPr>
            <w:jc w:val="center"/>
            <w:rPr>
              <w:rFonts w:cs="Times New Roman"/>
              <w:b/>
              <w:bCs/>
              <w:color w:val="2F5496" w:themeColor="accent1" w:themeShade="BF"/>
              <w:sz w:val="52"/>
              <w:szCs w:val="52"/>
            </w:rPr>
          </w:pPr>
        </w:p>
        <w:p w14:paraId="6FE7CB81" w14:textId="77777777" w:rsidR="00F57CAF" w:rsidRPr="007C24A6" w:rsidRDefault="00F57CAF" w:rsidP="00754648">
          <w:pPr>
            <w:jc w:val="center"/>
            <w:rPr>
              <w:rFonts w:cs="Times New Roman"/>
              <w:b/>
              <w:bCs/>
              <w:color w:val="2F5496" w:themeColor="accent1" w:themeShade="BF"/>
              <w:sz w:val="52"/>
              <w:szCs w:val="52"/>
            </w:rPr>
          </w:pPr>
        </w:p>
        <w:p w14:paraId="1B065F47" w14:textId="4E2C8F3B" w:rsidR="00754648" w:rsidRPr="007C24A6" w:rsidRDefault="00754648" w:rsidP="00815E62">
          <w:pPr>
            <w:pStyle w:val="NoSpacing"/>
            <w:jc w:val="center"/>
            <w:rPr>
              <w:rFonts w:ascii="Times New Roman" w:hAnsi="Times New Roman" w:cs="Times New Roman"/>
              <w:color w:val="2F5496" w:themeColor="accent1" w:themeShade="BF"/>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824"/>
          </w:tblGrid>
          <w:tr w:rsidR="007C24A6" w:rsidRPr="007C24A6" w14:paraId="4B322D14" w14:textId="77777777" w:rsidTr="00A63C31">
            <w:trPr>
              <w:jc w:val="center"/>
            </w:trPr>
            <w:tc>
              <w:tcPr>
                <w:tcW w:w="1555" w:type="dxa"/>
              </w:tcPr>
              <w:p w14:paraId="1A7F186C" w14:textId="5C1CE804" w:rsidR="005A6DC5" w:rsidRPr="007C24A6" w:rsidRDefault="00F57CAF" w:rsidP="00F57CAF">
                <w:pPr>
                  <w:pStyle w:val="NoSpacing"/>
                  <w:rPr>
                    <w:rFonts w:ascii="Times New Roman" w:hAnsi="Times New Roman" w:cs="Times New Roman"/>
                    <w:color w:val="2F5496" w:themeColor="accent1" w:themeShade="BF"/>
                    <w:sz w:val="32"/>
                    <w:szCs w:val="32"/>
                  </w:rPr>
                </w:pPr>
                <w:r w:rsidRPr="007C24A6">
                  <w:rPr>
                    <w:rFonts w:ascii="Times New Roman" w:hAnsi="Times New Roman" w:cs="Times New Roman"/>
                    <w:color w:val="2F5496" w:themeColor="accent1" w:themeShade="BF"/>
                    <w:sz w:val="32"/>
                    <w:szCs w:val="32"/>
                  </w:rPr>
                  <w:t>Time:</w:t>
                </w:r>
              </w:p>
            </w:tc>
            <w:tc>
              <w:tcPr>
                <w:tcW w:w="4824" w:type="dxa"/>
              </w:tcPr>
              <w:p w14:paraId="18D8AB59" w14:textId="60E0E81C" w:rsidR="005A6DC5" w:rsidRPr="007C24A6" w:rsidRDefault="00000000" w:rsidP="00F57CAF">
                <w:pPr>
                  <w:pStyle w:val="NoSpacing"/>
                  <w:rPr>
                    <w:rFonts w:ascii="Times New Roman" w:hAnsi="Times New Roman" w:cs="Times New Roman"/>
                    <w:color w:val="2F5496" w:themeColor="accent1" w:themeShade="BF"/>
                    <w:sz w:val="32"/>
                    <w:szCs w:val="32"/>
                  </w:rPr>
                </w:pPr>
                <w:sdt>
                  <w:sdtPr>
                    <w:rPr>
                      <w:rFonts w:ascii="Times New Roman" w:hAnsi="Times New Roman" w:cs="Times New Roman"/>
                      <w:color w:val="2F5496" w:themeColor="accent1" w:themeShade="BF"/>
                      <w:sz w:val="32"/>
                      <w:szCs w:val="32"/>
                    </w:rPr>
                    <w:alias w:val="Subtitle"/>
                    <w:tag w:val=""/>
                    <w:id w:val="328029620"/>
                    <w:placeholder>
                      <w:docPart w:val="B0FBA1B1F4D94C23B3EB9F514CE55214"/>
                    </w:placeholder>
                    <w:dataBinding w:prefixMappings="xmlns:ns0='http://purl.org/dc/elements/1.1/' xmlns:ns1='http://schemas.openxmlformats.org/package/2006/metadata/core-properties' " w:xpath="/ns1:coreProperties[1]/ns0:subject[1]" w:storeItemID="{6C3C8BC8-F283-45AE-878A-BAB7291924A1}"/>
                    <w:text/>
                  </w:sdtPr>
                  <w:sdtContent>
                    <w:r w:rsidR="00A63C31" w:rsidRPr="007C24A6">
                      <w:rPr>
                        <w:rFonts w:ascii="Times New Roman" w:hAnsi="Times New Roman" w:cs="Times New Roman"/>
                        <w:color w:val="2F5496" w:themeColor="accent1" w:themeShade="BF"/>
                        <w:sz w:val="32"/>
                        <w:szCs w:val="32"/>
                      </w:rPr>
                      <w:t>29-July, 14:00 - 17:15</w:t>
                    </w:r>
                  </w:sdtContent>
                </w:sdt>
              </w:p>
            </w:tc>
          </w:tr>
          <w:tr w:rsidR="007C24A6" w:rsidRPr="007C24A6" w14:paraId="10A49B34" w14:textId="77777777" w:rsidTr="00A63C31">
            <w:trPr>
              <w:jc w:val="center"/>
            </w:trPr>
            <w:tc>
              <w:tcPr>
                <w:tcW w:w="1555" w:type="dxa"/>
              </w:tcPr>
              <w:p w14:paraId="5EF8377F" w14:textId="1B8F9582" w:rsidR="005A6DC5" w:rsidRPr="007C24A6" w:rsidRDefault="00F57CAF" w:rsidP="00F57CAF">
                <w:pPr>
                  <w:pStyle w:val="NoSpacing"/>
                  <w:rPr>
                    <w:rFonts w:ascii="Times New Roman" w:hAnsi="Times New Roman" w:cs="Times New Roman"/>
                    <w:color w:val="2F5496" w:themeColor="accent1" w:themeShade="BF"/>
                    <w:sz w:val="32"/>
                    <w:szCs w:val="32"/>
                  </w:rPr>
                </w:pPr>
                <w:r w:rsidRPr="007C24A6">
                  <w:rPr>
                    <w:rFonts w:ascii="Times New Roman" w:hAnsi="Times New Roman" w:cs="Times New Roman"/>
                    <w:color w:val="2F5496" w:themeColor="accent1" w:themeShade="BF"/>
                    <w:sz w:val="32"/>
                    <w:szCs w:val="32"/>
                  </w:rPr>
                  <w:t>Location:</w:t>
                </w:r>
              </w:p>
            </w:tc>
            <w:tc>
              <w:tcPr>
                <w:tcW w:w="4824" w:type="dxa"/>
              </w:tcPr>
              <w:p w14:paraId="7375FE2B" w14:textId="0DBD89A7" w:rsidR="005A6DC5" w:rsidRPr="007C24A6" w:rsidRDefault="0015731B" w:rsidP="00F57CAF">
                <w:pPr>
                  <w:pStyle w:val="NoSpacing"/>
                  <w:rPr>
                    <w:rFonts w:ascii="Times New Roman" w:hAnsi="Times New Roman" w:cs="Times New Roman" w:hint="eastAsia"/>
                    <w:color w:val="2F5496" w:themeColor="accent1" w:themeShade="BF"/>
                    <w:sz w:val="32"/>
                    <w:szCs w:val="32"/>
                    <w:lang w:eastAsia="zh-CN"/>
                  </w:rPr>
                </w:pPr>
                <w:ins w:id="0" w:author="#CUI SHUAIWEN#" w:date="2025-07-26T08:30:00Z" w16du:dateUtc="2025-07-26T00:30:00Z">
                  <w:r>
                    <w:rPr>
                      <w:rFonts w:ascii="Times New Roman" w:hAnsi="Times New Roman" w:cs="Times New Roman"/>
                      <w:color w:val="2F5496" w:themeColor="accent1" w:themeShade="BF"/>
                      <w:sz w:val="32"/>
                      <w:szCs w:val="32"/>
                    </w:rPr>
                    <w:t xml:space="preserve">TU103 + </w:t>
                  </w:r>
                </w:ins>
                <w:commentRangeStart w:id="1"/>
                <w:r w:rsidR="00F57CAF" w:rsidRPr="007C24A6">
                  <w:rPr>
                    <w:rFonts w:ascii="Times New Roman" w:hAnsi="Times New Roman" w:cs="Times New Roman"/>
                    <w:color w:val="2F5496" w:themeColor="accent1" w:themeShade="BF"/>
                    <w:sz w:val="32"/>
                    <w:szCs w:val="32"/>
                  </w:rPr>
                  <w:t>ZS1107</w:t>
                </w:r>
                <w:commentRangeEnd w:id="1"/>
                <w:r>
                  <w:rPr>
                    <w:rStyle w:val="CommentReference"/>
                    <w:rFonts w:ascii="Times New Roman" w:hAnsi="Times New Roman"/>
                    <w:lang w:eastAsia="zh-CN"/>
                  </w:rPr>
                  <w:commentReference w:id="1"/>
                </w:r>
              </w:p>
            </w:tc>
          </w:tr>
          <w:tr w:rsidR="007C24A6" w:rsidRPr="007C24A6" w14:paraId="42516728" w14:textId="77777777" w:rsidTr="00A63C31">
            <w:trPr>
              <w:jc w:val="center"/>
            </w:trPr>
            <w:tc>
              <w:tcPr>
                <w:tcW w:w="1555" w:type="dxa"/>
              </w:tcPr>
              <w:p w14:paraId="15E2DCCE" w14:textId="4E582773" w:rsidR="005A6DC5" w:rsidRPr="007C24A6" w:rsidRDefault="00F57CAF" w:rsidP="00F57CAF">
                <w:pPr>
                  <w:pStyle w:val="NoSpacing"/>
                  <w:rPr>
                    <w:rFonts w:ascii="Times New Roman" w:hAnsi="Times New Roman" w:cs="Times New Roman"/>
                    <w:color w:val="2F5496" w:themeColor="accent1" w:themeShade="BF"/>
                    <w:sz w:val="32"/>
                    <w:szCs w:val="32"/>
                  </w:rPr>
                </w:pPr>
                <w:r w:rsidRPr="007C24A6">
                  <w:rPr>
                    <w:rFonts w:ascii="Times New Roman" w:hAnsi="Times New Roman" w:cs="Times New Roman"/>
                    <w:color w:val="2F5496" w:themeColor="accent1" w:themeShade="BF"/>
                    <w:sz w:val="32"/>
                    <w:szCs w:val="32"/>
                  </w:rPr>
                  <w:t>Instructor:</w:t>
                </w:r>
              </w:p>
            </w:tc>
            <w:tc>
              <w:tcPr>
                <w:tcW w:w="4824" w:type="dxa"/>
              </w:tcPr>
              <w:p w14:paraId="705F601B" w14:textId="77777777" w:rsidR="005A6DC5" w:rsidRPr="007C24A6" w:rsidRDefault="00F57CAF" w:rsidP="00F57CAF">
                <w:pPr>
                  <w:pStyle w:val="NoSpacing"/>
                  <w:rPr>
                    <w:rFonts w:ascii="Times New Roman" w:hAnsi="Times New Roman" w:cs="Times New Roman"/>
                    <w:color w:val="2F5496" w:themeColor="accent1" w:themeShade="BF"/>
                    <w:sz w:val="32"/>
                    <w:szCs w:val="32"/>
                  </w:rPr>
                </w:pPr>
                <w:r w:rsidRPr="007C24A6">
                  <w:rPr>
                    <w:rFonts w:ascii="Times New Roman" w:hAnsi="Times New Roman" w:cs="Times New Roman"/>
                    <w:color w:val="2F5496" w:themeColor="accent1" w:themeShade="BF"/>
                    <w:sz w:val="32"/>
                    <w:szCs w:val="32"/>
                  </w:rPr>
                  <w:t xml:space="preserve">Yuguang Fu, </w:t>
                </w:r>
              </w:p>
              <w:p w14:paraId="3B3D862E" w14:textId="09EF2E91" w:rsidR="00F57CAF" w:rsidRPr="007C24A6" w:rsidRDefault="00F57CAF" w:rsidP="00F57CAF">
                <w:pPr>
                  <w:pStyle w:val="NoSpacing"/>
                  <w:rPr>
                    <w:rFonts w:ascii="Times New Roman" w:hAnsi="Times New Roman" w:cs="Times New Roman"/>
                    <w:color w:val="2F5496" w:themeColor="accent1" w:themeShade="BF"/>
                    <w:sz w:val="32"/>
                    <w:szCs w:val="32"/>
                  </w:rPr>
                </w:pPr>
                <w:r w:rsidRPr="007C24A6">
                  <w:rPr>
                    <w:rFonts w:ascii="Times New Roman" w:hAnsi="Times New Roman" w:cs="Times New Roman"/>
                    <w:color w:val="2F5496" w:themeColor="accent1" w:themeShade="BF"/>
                    <w:sz w:val="32"/>
                    <w:szCs w:val="32"/>
                  </w:rPr>
                  <w:t xml:space="preserve">Nanyang Technological University </w:t>
                </w:r>
              </w:p>
            </w:tc>
          </w:tr>
        </w:tbl>
        <w:p w14:paraId="0E3261D2" w14:textId="33E24148" w:rsidR="003E7362" w:rsidRPr="00815E62" w:rsidRDefault="00754648" w:rsidP="00F57CAF">
          <w:pPr>
            <w:pStyle w:val="NoSpacing"/>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r w:rsidR="003E7362" w:rsidRPr="00815E62">
            <w:rPr>
              <w:rFonts w:ascii="Times New Roman" w:hAnsi="Times New Roman" w:cs="Times New Roman"/>
            </w:rPr>
            <w:br w:type="page"/>
          </w:r>
        </w:p>
      </w:sdtContent>
    </w:sdt>
    <w:p w14:paraId="4D5872DB" w14:textId="4ED2C4BF" w:rsidR="003A558A" w:rsidRPr="00816A09" w:rsidRDefault="000F43B5" w:rsidP="000F43B5">
      <w:pPr>
        <w:pStyle w:val="Heading1"/>
        <w:numPr>
          <w:ilvl w:val="0"/>
          <w:numId w:val="2"/>
        </w:numPr>
        <w:rPr>
          <w:rFonts w:cs="Times New Roman"/>
        </w:rPr>
      </w:pPr>
      <w:r w:rsidRPr="00816A09">
        <w:rPr>
          <w:rFonts w:cs="Times New Roman"/>
        </w:rPr>
        <w:lastRenderedPageBreak/>
        <w:t>Description</w:t>
      </w:r>
    </w:p>
    <w:p w14:paraId="06D2A403" w14:textId="6DA464A9" w:rsidR="00004284" w:rsidRDefault="00004284">
      <w:pPr>
        <w:jc w:val="both"/>
        <w:rPr>
          <w:rFonts w:cs="Times New Roman"/>
        </w:rPr>
        <w:pPrChange w:id="2" w:author="#CUI SHUAIWEN#" w:date="2025-07-25T23:43:00Z" w16du:dateUtc="2025-07-25T15:43:00Z">
          <w:pPr/>
        </w:pPrChange>
      </w:pPr>
      <w:r w:rsidRPr="00816A09">
        <w:rPr>
          <w:rFonts w:cs="Times New Roman"/>
        </w:rPr>
        <w:t xml:space="preserve">This experiment </w:t>
      </w:r>
      <w:r w:rsidR="0098113D" w:rsidRPr="00816A09">
        <w:rPr>
          <w:rFonts w:cs="Times New Roman"/>
        </w:rPr>
        <w:t xml:space="preserve">aims to demonstrate how to build </w:t>
      </w:r>
      <w:ins w:id="3" w:author="#CUI SHUAIWEN#" w:date="2025-07-26T08:40:00Z" w16du:dateUtc="2025-07-26T00:40:00Z">
        <w:r w:rsidR="00893315">
          <w:rPr>
            <w:rFonts w:cs="Times New Roman"/>
          </w:rPr>
          <w:t xml:space="preserve">and use </w:t>
        </w:r>
      </w:ins>
      <w:r w:rsidR="0098113D" w:rsidRPr="00816A09">
        <w:rPr>
          <w:rFonts w:cs="Times New Roman"/>
        </w:rPr>
        <w:t xml:space="preserve">a </w:t>
      </w:r>
      <w:r w:rsidR="00482FCC">
        <w:rPr>
          <w:rFonts w:cs="Times New Roman"/>
        </w:rPr>
        <w:t xml:space="preserve">simple wireless IoT </w:t>
      </w:r>
      <w:r w:rsidR="0098113D" w:rsidRPr="00816A09">
        <w:rPr>
          <w:rFonts w:cs="Times New Roman"/>
        </w:rPr>
        <w:t>sensor</w:t>
      </w:r>
      <w:ins w:id="4" w:author="#CUI SHUAIWEN#" w:date="2025-07-25T23:24:00Z" w16du:dateUtc="2025-07-25T15:24:00Z">
        <w:r w:rsidR="002C7421">
          <w:rPr>
            <w:rFonts w:cs="Times New Roman" w:hint="eastAsia"/>
          </w:rPr>
          <w:t>/network</w:t>
        </w:r>
      </w:ins>
      <w:ins w:id="5" w:author="#CUI SHUAIWEN#" w:date="2025-07-26T08:38:00Z" w16du:dateUtc="2025-07-26T00:38:00Z">
        <w:r w:rsidR="00893315">
          <w:rPr>
            <w:rFonts w:cs="Times New Roman" w:hint="eastAsia"/>
          </w:rPr>
          <w:t xml:space="preserve"> using</w:t>
        </w:r>
        <w:r w:rsidR="00893315">
          <w:rPr>
            <w:rFonts w:cs="Times New Roman"/>
          </w:rPr>
          <w:t xml:space="preserve"> Arduino Uno R4 </w:t>
        </w:r>
        <w:proofErr w:type="spellStart"/>
        <w:r w:rsidR="00893315">
          <w:rPr>
            <w:rFonts w:cs="Times New Roman"/>
          </w:rPr>
          <w:t>W</w:t>
        </w:r>
      </w:ins>
      <w:ins w:id="6" w:author="#CUI SHUAIWEN#" w:date="2025-07-26T08:39:00Z" w16du:dateUtc="2025-07-26T00:39:00Z">
        <w:r w:rsidR="00893315">
          <w:rPr>
            <w:rFonts w:cs="Times New Roman"/>
          </w:rPr>
          <w:t>ifi</w:t>
        </w:r>
      </w:ins>
      <w:proofErr w:type="spellEnd"/>
      <w:r w:rsidR="00DC1BEA">
        <w:rPr>
          <w:rFonts w:cs="Times New Roman"/>
        </w:rPr>
        <w:t xml:space="preserve">, including </w:t>
      </w:r>
      <w:ins w:id="7" w:author="#CUI SHUAIWEN#" w:date="2025-07-26T08:39:00Z" w16du:dateUtc="2025-07-26T00:39:00Z">
        <w:r w:rsidR="00893315">
          <w:rPr>
            <w:rFonts w:cs="Times New Roman"/>
          </w:rPr>
          <w:t xml:space="preserve">(1) </w:t>
        </w:r>
      </w:ins>
      <w:r w:rsidR="00DC1BEA">
        <w:rPr>
          <w:rFonts w:cs="Times New Roman"/>
        </w:rPr>
        <w:t xml:space="preserve">hardware setup, </w:t>
      </w:r>
      <w:ins w:id="8" w:author="#CUI SHUAIWEN#" w:date="2025-07-26T08:39:00Z" w16du:dateUtc="2025-07-26T00:39:00Z">
        <w:r w:rsidR="00893315">
          <w:rPr>
            <w:rFonts w:cs="Times New Roman"/>
          </w:rPr>
          <w:t xml:space="preserve">(2) </w:t>
        </w:r>
      </w:ins>
      <w:del w:id="9" w:author="#CUI SHUAIWEN#" w:date="2025-07-26T08:39:00Z" w16du:dateUtc="2025-07-26T00:39:00Z">
        <w:r w:rsidR="00DC1BEA" w:rsidDel="00893315">
          <w:rPr>
            <w:rFonts w:cs="Times New Roman"/>
          </w:rPr>
          <w:delText xml:space="preserve">code </w:delText>
        </w:r>
      </w:del>
      <w:r w:rsidR="00DC1BEA">
        <w:rPr>
          <w:rFonts w:cs="Times New Roman"/>
        </w:rPr>
        <w:t>programming</w:t>
      </w:r>
      <w:del w:id="10" w:author="#CUI SHUAIWEN#" w:date="2025-07-26T08:39:00Z" w16du:dateUtc="2025-07-26T00:39:00Z">
        <w:r w:rsidR="00DC1BEA" w:rsidDel="00893315">
          <w:rPr>
            <w:rFonts w:cs="Times New Roman"/>
          </w:rPr>
          <w:delText xml:space="preserve"> and uploading</w:delText>
        </w:r>
      </w:del>
      <w:r w:rsidR="00DC1BEA">
        <w:rPr>
          <w:rFonts w:cs="Times New Roman"/>
        </w:rPr>
        <w:t xml:space="preserve">, and </w:t>
      </w:r>
      <w:del w:id="11" w:author="#CUI SHUAIWEN#" w:date="2025-07-26T08:40:00Z" w16du:dateUtc="2025-07-26T00:40:00Z">
        <w:r w:rsidR="004E1900" w:rsidDel="00893315">
          <w:rPr>
            <w:rFonts w:cs="Times New Roman"/>
          </w:rPr>
          <w:delText xml:space="preserve">apply the </w:delText>
        </w:r>
        <w:r w:rsidR="00E81A86" w:rsidDel="00893315">
          <w:rPr>
            <w:rFonts w:cs="Times New Roman"/>
          </w:rPr>
          <w:delText xml:space="preserve">built </w:delText>
        </w:r>
        <w:r w:rsidR="00DC1BEA" w:rsidDel="00893315">
          <w:rPr>
            <w:rFonts w:cs="Times New Roman"/>
          </w:rPr>
          <w:delText>sensor</w:delText>
        </w:r>
        <w:r w:rsidR="004E1900" w:rsidDel="00893315">
          <w:rPr>
            <w:rFonts w:cs="Times New Roman"/>
          </w:rPr>
          <w:delText>s</w:delText>
        </w:r>
        <w:r w:rsidR="00DC1BEA" w:rsidDel="00893315">
          <w:rPr>
            <w:rFonts w:cs="Times New Roman"/>
          </w:rPr>
          <w:delText xml:space="preserve"> for</w:delText>
        </w:r>
        <w:r w:rsidR="004E1900" w:rsidDel="00893315">
          <w:rPr>
            <w:rFonts w:cs="Times New Roman"/>
          </w:rPr>
          <w:delText xml:space="preserve"> a</w:delText>
        </w:r>
        <w:r w:rsidR="00DC1BEA" w:rsidDel="00893315">
          <w:rPr>
            <w:rFonts w:cs="Times New Roman"/>
          </w:rPr>
          <w:delText xml:space="preserve"> </w:delText>
        </w:r>
      </w:del>
      <w:r w:rsidR="00DC1BEA">
        <w:rPr>
          <w:rFonts w:cs="Times New Roman"/>
        </w:rPr>
        <w:t>structural vibration test</w:t>
      </w:r>
      <w:ins w:id="12" w:author="#CUI SHUAIWEN#" w:date="2025-07-26T08:40:00Z" w16du:dateUtc="2025-07-26T00:40:00Z">
        <w:r w:rsidR="00893315">
          <w:rPr>
            <w:rFonts w:cs="Times New Roman"/>
          </w:rPr>
          <w:t>s</w:t>
        </w:r>
      </w:ins>
      <w:r w:rsidR="00DC1BEA">
        <w:rPr>
          <w:rFonts w:cs="Times New Roman"/>
        </w:rPr>
        <w:t>.</w:t>
      </w:r>
    </w:p>
    <w:p w14:paraId="0946C058" w14:textId="5D952F9E" w:rsidR="000F43B5" w:rsidRDefault="00134F01" w:rsidP="00184B0E">
      <w:pPr>
        <w:pStyle w:val="Heading1"/>
        <w:numPr>
          <w:ilvl w:val="0"/>
          <w:numId w:val="2"/>
        </w:numPr>
        <w:rPr>
          <w:rFonts w:cs="Times New Roman"/>
        </w:rPr>
      </w:pPr>
      <w:r>
        <w:rPr>
          <w:rFonts w:cs="Times New Roman"/>
        </w:rPr>
        <w:t xml:space="preserve">Hardware </w:t>
      </w:r>
      <w:r w:rsidR="00EA46B3">
        <w:rPr>
          <w:rFonts w:cs="Times New Roman"/>
        </w:rPr>
        <w:t>S</w:t>
      </w:r>
      <w:r>
        <w:rPr>
          <w:rFonts w:cs="Times New Roman"/>
        </w:rPr>
        <w:t>etup</w:t>
      </w:r>
    </w:p>
    <w:p w14:paraId="0D2D0C29" w14:textId="542945C9" w:rsidR="00275B24" w:rsidRDefault="00134F01">
      <w:pPr>
        <w:jc w:val="both"/>
        <w:rPr>
          <w:rFonts w:cs="Times New Roman"/>
        </w:rPr>
        <w:pPrChange w:id="13" w:author="#CUI SHUAIWEN#" w:date="2025-07-25T23:43:00Z" w16du:dateUtc="2025-07-25T15:43:00Z">
          <w:pPr/>
        </w:pPrChange>
      </w:pPr>
      <w:r>
        <w:rPr>
          <w:rFonts w:cs="Times New Roman"/>
        </w:rPr>
        <w:t>A</w:t>
      </w:r>
      <w:r w:rsidR="006C72B7">
        <w:rPr>
          <w:rFonts w:cs="Times New Roman"/>
        </w:rPr>
        <w:t>n</w:t>
      </w:r>
      <w:r>
        <w:rPr>
          <w:rFonts w:cs="Times New Roman"/>
        </w:rPr>
        <w:t xml:space="preserve"> IoT </w:t>
      </w:r>
      <w:r w:rsidR="00E81A86">
        <w:rPr>
          <w:rFonts w:cs="Times New Roman"/>
        </w:rPr>
        <w:t xml:space="preserve">wireless </w:t>
      </w:r>
      <w:r>
        <w:rPr>
          <w:rFonts w:cs="Times New Roman"/>
        </w:rPr>
        <w:t xml:space="preserve">sensor </w:t>
      </w:r>
      <w:r w:rsidR="006C72B7">
        <w:rPr>
          <w:rFonts w:cs="Times New Roman"/>
        </w:rPr>
        <w:t xml:space="preserve">should have </w:t>
      </w:r>
      <w:r w:rsidR="004E1900">
        <w:rPr>
          <w:rFonts w:cs="Times New Roman"/>
        </w:rPr>
        <w:t>basic</w:t>
      </w:r>
      <w:r w:rsidR="006C72B7">
        <w:rPr>
          <w:rFonts w:cs="Times New Roman"/>
        </w:rPr>
        <w:t xml:space="preserve"> abilities of data collection, </w:t>
      </w:r>
      <w:r w:rsidR="002D2B58">
        <w:rPr>
          <w:rFonts w:cs="Times New Roman"/>
        </w:rPr>
        <w:t xml:space="preserve">storage, </w:t>
      </w:r>
      <w:r w:rsidR="006C72B7">
        <w:rPr>
          <w:rFonts w:cs="Times New Roman"/>
        </w:rPr>
        <w:t xml:space="preserve">communication, and computation. These functions depend on relevant hardware components, which are </w:t>
      </w:r>
      <w:r w:rsidR="00AC4A3F">
        <w:rPr>
          <w:rFonts w:cs="Times New Roman"/>
        </w:rPr>
        <w:t>described in the following.</w:t>
      </w:r>
      <w:r w:rsidR="006C72B7">
        <w:rPr>
          <w:rFonts w:cs="Times New Roman"/>
        </w:rPr>
        <w:t xml:space="preserve"> </w:t>
      </w:r>
    </w:p>
    <w:p w14:paraId="11933E9F" w14:textId="401EDE95" w:rsidR="006C72B7" w:rsidRDefault="006C72B7" w:rsidP="001270AD">
      <w:pPr>
        <w:spacing w:after="0"/>
        <w:jc w:val="center"/>
        <w:rPr>
          <w:rFonts w:cs="Times New Roman"/>
        </w:rPr>
      </w:pPr>
      <w:r>
        <w:rPr>
          <w:noProof/>
        </w:rPr>
        <w:drawing>
          <wp:inline distT="0" distB="0" distL="0" distR="0" wp14:anchorId="66C3D758" wp14:editId="6F18518B">
            <wp:extent cx="4249305" cy="3187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0424" cy="3195480"/>
                    </a:xfrm>
                    <a:prstGeom prst="rect">
                      <a:avLst/>
                    </a:prstGeom>
                    <a:noFill/>
                    <a:ln>
                      <a:noFill/>
                    </a:ln>
                  </pic:spPr>
                </pic:pic>
              </a:graphicData>
            </a:graphic>
          </wp:inline>
        </w:drawing>
      </w:r>
    </w:p>
    <w:p w14:paraId="7B4DC98D" w14:textId="04337975" w:rsidR="00B15620" w:rsidRDefault="007F5FAC" w:rsidP="00FE16FF">
      <w:pPr>
        <w:spacing w:after="120"/>
        <w:jc w:val="center"/>
        <w:rPr>
          <w:rFonts w:cs="Times New Roman"/>
        </w:rPr>
      </w:pPr>
      <w:r w:rsidRPr="0003749F">
        <w:rPr>
          <w:rFonts w:cs="Times New Roman"/>
          <w:b/>
          <w:bCs/>
        </w:rPr>
        <w:t>Fig</w:t>
      </w:r>
      <w:r w:rsidR="0003749F" w:rsidRPr="0003749F">
        <w:rPr>
          <w:rFonts w:cs="Times New Roman" w:hint="eastAsia"/>
          <w:b/>
          <w:bCs/>
        </w:rPr>
        <w:t>ure</w:t>
      </w:r>
      <w:r w:rsidR="0003749F" w:rsidRPr="0003749F">
        <w:rPr>
          <w:rFonts w:cs="Times New Roman"/>
          <w:b/>
          <w:bCs/>
        </w:rPr>
        <w:t xml:space="preserve"> 1.</w:t>
      </w:r>
      <w:r w:rsidR="0003749F">
        <w:rPr>
          <w:rFonts w:cs="Times New Roman"/>
        </w:rPr>
        <w:t xml:space="preserve"> </w:t>
      </w:r>
      <w:r>
        <w:rPr>
          <w:rFonts w:cs="Times New Roman"/>
        </w:rPr>
        <w:t>Prototype for an IoT wireless sensor</w:t>
      </w:r>
    </w:p>
    <w:p w14:paraId="7C106395" w14:textId="4BDC16A3" w:rsidR="0003749F" w:rsidRDefault="0003749F" w:rsidP="001270AD">
      <w:pPr>
        <w:spacing w:after="0"/>
        <w:rPr>
          <w:rFonts w:cs="Times New Roman"/>
        </w:rPr>
      </w:pPr>
      <w:r w:rsidRPr="0003749F">
        <w:rPr>
          <w:rFonts w:cs="Times New Roman" w:hint="eastAsia"/>
          <w:b/>
          <w:bCs/>
        </w:rPr>
        <w:t>Table</w:t>
      </w:r>
      <w:r w:rsidRPr="0003749F">
        <w:rPr>
          <w:rFonts w:cs="Times New Roman"/>
          <w:b/>
          <w:bCs/>
        </w:rPr>
        <w:t xml:space="preserve"> 1.</w:t>
      </w:r>
      <w:r>
        <w:rPr>
          <w:rFonts w:cs="Times New Roman"/>
        </w:rPr>
        <w:t xml:space="preserve"> </w:t>
      </w:r>
      <w:r>
        <w:rPr>
          <w:rFonts w:cs="Times New Roman" w:hint="eastAsia"/>
        </w:rPr>
        <w:t>Item</w:t>
      </w:r>
      <w:r>
        <w:rPr>
          <w:rFonts w:cs="Times New Roman"/>
        </w:rPr>
        <w:t xml:space="preserve"> </w:t>
      </w:r>
      <w:r>
        <w:rPr>
          <w:rFonts w:cs="Times New Roman" w:hint="eastAsia"/>
        </w:rPr>
        <w:t>list</w:t>
      </w:r>
    </w:p>
    <w:tbl>
      <w:tblPr>
        <w:tblStyle w:val="TableGrid"/>
        <w:tblW w:w="0" w:type="auto"/>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2410"/>
        <w:gridCol w:w="6220"/>
      </w:tblGrid>
      <w:tr w:rsidR="007A0731" w:rsidRPr="009B76A1" w14:paraId="3D8802DA" w14:textId="77777777" w:rsidTr="009A576C">
        <w:trPr>
          <w:trHeight w:val="340"/>
        </w:trPr>
        <w:tc>
          <w:tcPr>
            <w:tcW w:w="2410" w:type="dxa"/>
            <w:tcBorders>
              <w:top w:val="single" w:sz="8" w:space="0" w:color="auto"/>
              <w:bottom w:val="single" w:sz="8" w:space="0" w:color="auto"/>
            </w:tcBorders>
            <w:shd w:val="clear" w:color="auto" w:fill="auto"/>
            <w:vAlign w:val="center"/>
          </w:tcPr>
          <w:p w14:paraId="11A2F40A" w14:textId="57149B7B" w:rsidR="007A0731" w:rsidRPr="009B76A1" w:rsidRDefault="007A0731" w:rsidP="0003749F">
            <w:pPr>
              <w:rPr>
                <w:rFonts w:cs="Times New Roman"/>
                <w:b/>
                <w:bCs/>
              </w:rPr>
            </w:pPr>
            <w:r w:rsidRPr="009B76A1">
              <w:rPr>
                <w:rFonts w:cs="Times New Roman"/>
                <w:b/>
                <w:bCs/>
              </w:rPr>
              <w:t>Component</w:t>
            </w:r>
          </w:p>
        </w:tc>
        <w:tc>
          <w:tcPr>
            <w:tcW w:w="6220" w:type="dxa"/>
            <w:tcBorders>
              <w:top w:val="single" w:sz="8" w:space="0" w:color="auto"/>
              <w:bottom w:val="single" w:sz="8" w:space="0" w:color="auto"/>
            </w:tcBorders>
            <w:shd w:val="clear" w:color="auto" w:fill="auto"/>
            <w:vAlign w:val="center"/>
          </w:tcPr>
          <w:p w14:paraId="3378D4C9" w14:textId="50AECF94" w:rsidR="007A0731" w:rsidRPr="009B76A1" w:rsidRDefault="007A0731" w:rsidP="0003749F">
            <w:pPr>
              <w:rPr>
                <w:rFonts w:cs="Times New Roman"/>
                <w:b/>
                <w:bCs/>
              </w:rPr>
            </w:pPr>
            <w:r w:rsidRPr="009B76A1">
              <w:rPr>
                <w:rFonts w:cs="Times New Roman"/>
                <w:b/>
                <w:bCs/>
              </w:rPr>
              <w:t>Description</w:t>
            </w:r>
          </w:p>
        </w:tc>
      </w:tr>
      <w:tr w:rsidR="007A0731" w14:paraId="088E1C1F" w14:textId="77777777" w:rsidTr="002B5623">
        <w:tc>
          <w:tcPr>
            <w:tcW w:w="2410" w:type="dxa"/>
            <w:tcBorders>
              <w:top w:val="single" w:sz="8" w:space="0" w:color="auto"/>
            </w:tcBorders>
            <w:vAlign w:val="center"/>
          </w:tcPr>
          <w:p w14:paraId="25E24B40" w14:textId="052C9879" w:rsidR="007A0731" w:rsidRDefault="007A0731" w:rsidP="009B76A1">
            <w:pPr>
              <w:spacing w:line="280" w:lineRule="exact"/>
              <w:rPr>
                <w:rFonts w:cs="Times New Roman"/>
              </w:rPr>
            </w:pPr>
            <w:r w:rsidRPr="007A0731">
              <w:rPr>
                <w:rFonts w:cs="Times New Roman"/>
              </w:rPr>
              <w:t>Arduino UNO R4 W</w:t>
            </w:r>
            <w:r w:rsidR="00D35378">
              <w:rPr>
                <w:rFonts w:cs="Times New Roman"/>
              </w:rPr>
              <w:t>I</w:t>
            </w:r>
            <w:r w:rsidRPr="007A0731">
              <w:rPr>
                <w:rFonts w:cs="Times New Roman"/>
              </w:rPr>
              <w:t>F</w:t>
            </w:r>
            <w:r w:rsidR="00D35378">
              <w:rPr>
                <w:rFonts w:cs="Times New Roman"/>
              </w:rPr>
              <w:t>I</w:t>
            </w:r>
          </w:p>
        </w:tc>
        <w:tc>
          <w:tcPr>
            <w:tcW w:w="6220" w:type="dxa"/>
            <w:tcBorders>
              <w:top w:val="single" w:sz="8" w:space="0" w:color="auto"/>
            </w:tcBorders>
            <w:vAlign w:val="center"/>
          </w:tcPr>
          <w:p w14:paraId="756D98DC" w14:textId="654B653A" w:rsidR="007A0731" w:rsidRDefault="007A0731" w:rsidP="009B76A1">
            <w:pPr>
              <w:spacing w:line="280" w:lineRule="exact"/>
              <w:rPr>
                <w:rFonts w:cs="Times New Roman"/>
              </w:rPr>
            </w:pPr>
            <w:r w:rsidRPr="007A0731">
              <w:rPr>
                <w:rFonts w:cs="Times New Roman"/>
              </w:rPr>
              <w:t>Main controller, providing processing power and connectivity.</w:t>
            </w:r>
          </w:p>
        </w:tc>
      </w:tr>
      <w:tr w:rsidR="007A0731" w14:paraId="50558616" w14:textId="77777777" w:rsidTr="001D1B41">
        <w:tc>
          <w:tcPr>
            <w:tcW w:w="2410" w:type="dxa"/>
            <w:vAlign w:val="center"/>
          </w:tcPr>
          <w:p w14:paraId="4ED98FD4" w14:textId="454FFE9F" w:rsidR="007A0731" w:rsidRDefault="007A0731" w:rsidP="009B76A1">
            <w:pPr>
              <w:spacing w:line="280" w:lineRule="exact"/>
              <w:rPr>
                <w:rFonts w:cs="Times New Roman"/>
              </w:rPr>
            </w:pPr>
            <w:r w:rsidRPr="007A0731">
              <w:rPr>
                <w:rFonts w:cs="Times New Roman"/>
              </w:rPr>
              <w:t>Sensor Shield</w:t>
            </w:r>
          </w:p>
        </w:tc>
        <w:tc>
          <w:tcPr>
            <w:tcW w:w="6220" w:type="dxa"/>
            <w:vAlign w:val="center"/>
          </w:tcPr>
          <w:p w14:paraId="0B6F8532" w14:textId="333C9BC9" w:rsidR="007A0731" w:rsidRDefault="007A0731" w:rsidP="009B76A1">
            <w:pPr>
              <w:spacing w:line="280" w:lineRule="exact"/>
              <w:rPr>
                <w:rFonts w:cs="Times New Roman"/>
              </w:rPr>
            </w:pPr>
            <w:r w:rsidRPr="007A0731">
              <w:rPr>
                <w:rFonts w:cs="Times New Roman"/>
              </w:rPr>
              <w:t>A shield that connects to the Arduino for easy sensor integration.</w:t>
            </w:r>
          </w:p>
        </w:tc>
      </w:tr>
      <w:tr w:rsidR="007A0731" w14:paraId="2ACB5235" w14:textId="77777777" w:rsidTr="001D1B41">
        <w:tc>
          <w:tcPr>
            <w:tcW w:w="2410" w:type="dxa"/>
            <w:vAlign w:val="center"/>
          </w:tcPr>
          <w:p w14:paraId="7C05D94C" w14:textId="1A49ADF0" w:rsidR="007A0731" w:rsidRDefault="007A0731" w:rsidP="009B76A1">
            <w:pPr>
              <w:spacing w:line="280" w:lineRule="exact"/>
              <w:rPr>
                <w:rFonts w:cs="Times New Roman"/>
              </w:rPr>
            </w:pPr>
            <w:r w:rsidRPr="007A0731">
              <w:rPr>
                <w:rFonts w:cs="Times New Roman"/>
              </w:rPr>
              <w:t>MPU6050</w:t>
            </w:r>
          </w:p>
        </w:tc>
        <w:tc>
          <w:tcPr>
            <w:tcW w:w="6220" w:type="dxa"/>
            <w:vAlign w:val="center"/>
          </w:tcPr>
          <w:p w14:paraId="076E3A9D" w14:textId="6EF0078D" w:rsidR="007A0731" w:rsidRDefault="007A0731" w:rsidP="009B76A1">
            <w:pPr>
              <w:spacing w:line="280" w:lineRule="exact"/>
              <w:rPr>
                <w:rFonts w:cs="Times New Roman"/>
              </w:rPr>
            </w:pPr>
            <w:r w:rsidRPr="007A0731">
              <w:rPr>
                <w:rFonts w:cs="Times New Roman"/>
              </w:rPr>
              <w:t>An acceleration sensor that measures motion and orientation.</w:t>
            </w:r>
          </w:p>
        </w:tc>
      </w:tr>
      <w:tr w:rsidR="007A0731" w14:paraId="2E8CE192" w14:textId="77777777" w:rsidTr="001D1B41">
        <w:tc>
          <w:tcPr>
            <w:tcW w:w="2410" w:type="dxa"/>
            <w:vAlign w:val="center"/>
          </w:tcPr>
          <w:p w14:paraId="551D856F" w14:textId="550EBA18" w:rsidR="007A0731" w:rsidRDefault="007A0731" w:rsidP="009B76A1">
            <w:pPr>
              <w:spacing w:line="280" w:lineRule="exact"/>
              <w:rPr>
                <w:rFonts w:cs="Times New Roman"/>
              </w:rPr>
            </w:pPr>
            <w:r w:rsidRPr="007A0731">
              <w:rPr>
                <w:rFonts w:cs="Times New Roman"/>
              </w:rPr>
              <w:t>SD Module &amp; Card</w:t>
            </w:r>
          </w:p>
        </w:tc>
        <w:tc>
          <w:tcPr>
            <w:tcW w:w="6220" w:type="dxa"/>
            <w:vAlign w:val="center"/>
          </w:tcPr>
          <w:p w14:paraId="6894C66B" w14:textId="544B4305" w:rsidR="007A0731" w:rsidRDefault="007A0731" w:rsidP="009B76A1">
            <w:pPr>
              <w:spacing w:line="280" w:lineRule="exact"/>
              <w:rPr>
                <w:rFonts w:cs="Times New Roman"/>
              </w:rPr>
            </w:pPr>
            <w:r w:rsidRPr="007A0731">
              <w:rPr>
                <w:rFonts w:cs="Times New Roman"/>
              </w:rPr>
              <w:t>Used for data storage, allowing the node to log sensor data.</w:t>
            </w:r>
          </w:p>
        </w:tc>
      </w:tr>
      <w:tr w:rsidR="007A0731" w14:paraId="360FFCEE" w14:textId="77777777" w:rsidTr="001D1B41">
        <w:tc>
          <w:tcPr>
            <w:tcW w:w="2410" w:type="dxa"/>
            <w:vAlign w:val="center"/>
          </w:tcPr>
          <w:p w14:paraId="6DB66AB0" w14:textId="7F06571D" w:rsidR="007A0731" w:rsidRDefault="007A0731" w:rsidP="009B76A1">
            <w:pPr>
              <w:spacing w:line="280" w:lineRule="exact"/>
              <w:rPr>
                <w:rFonts w:cs="Times New Roman"/>
              </w:rPr>
            </w:pPr>
            <w:r w:rsidRPr="007A0731">
              <w:rPr>
                <w:rFonts w:cs="Times New Roman"/>
              </w:rPr>
              <w:t>RGB LED</w:t>
            </w:r>
          </w:p>
        </w:tc>
        <w:tc>
          <w:tcPr>
            <w:tcW w:w="6220" w:type="dxa"/>
            <w:vAlign w:val="center"/>
          </w:tcPr>
          <w:p w14:paraId="0A27DB2D" w14:textId="34E7D130" w:rsidR="007A0731" w:rsidRDefault="007A0731" w:rsidP="009B76A1">
            <w:pPr>
              <w:spacing w:line="280" w:lineRule="exact"/>
              <w:rPr>
                <w:rFonts w:cs="Times New Roman"/>
              </w:rPr>
            </w:pPr>
            <w:r w:rsidRPr="007A0731">
              <w:rPr>
                <w:rFonts w:cs="Times New Roman"/>
              </w:rPr>
              <w:t>Provides visual feedback, indicating the status of the node.</w:t>
            </w:r>
          </w:p>
        </w:tc>
      </w:tr>
      <w:tr w:rsidR="007A0731" w14:paraId="4B8ACD2D" w14:textId="77777777" w:rsidTr="001D1B41">
        <w:tc>
          <w:tcPr>
            <w:tcW w:w="2410" w:type="dxa"/>
            <w:vAlign w:val="center"/>
          </w:tcPr>
          <w:p w14:paraId="1E66F70D" w14:textId="69D06304" w:rsidR="007A0731" w:rsidRDefault="007A0731" w:rsidP="009B76A1">
            <w:pPr>
              <w:spacing w:line="280" w:lineRule="exact"/>
              <w:rPr>
                <w:rFonts w:cs="Times New Roman"/>
              </w:rPr>
            </w:pPr>
            <w:r w:rsidRPr="007A0731">
              <w:rPr>
                <w:rFonts w:cs="Times New Roman"/>
              </w:rPr>
              <w:t>NRF24L01 Module &amp; Antenna</w:t>
            </w:r>
          </w:p>
        </w:tc>
        <w:tc>
          <w:tcPr>
            <w:tcW w:w="6220" w:type="dxa"/>
            <w:vAlign w:val="center"/>
          </w:tcPr>
          <w:p w14:paraId="6F20773A" w14:textId="38147DE4" w:rsidR="007A0731" w:rsidRDefault="007A0731" w:rsidP="009B76A1">
            <w:pPr>
              <w:spacing w:line="280" w:lineRule="exact"/>
              <w:rPr>
                <w:rFonts w:cs="Times New Roman"/>
              </w:rPr>
            </w:pPr>
            <w:r w:rsidRPr="007A0731">
              <w:rPr>
                <w:rFonts w:cs="Times New Roman"/>
              </w:rPr>
              <w:t>Enables local wireless communication between nodes.</w:t>
            </w:r>
          </w:p>
        </w:tc>
      </w:tr>
      <w:tr w:rsidR="007A0731" w14:paraId="057684D3" w14:textId="77777777" w:rsidTr="002B5623">
        <w:tc>
          <w:tcPr>
            <w:tcW w:w="2410" w:type="dxa"/>
            <w:tcBorders>
              <w:bottom w:val="single" w:sz="4" w:space="0" w:color="auto"/>
            </w:tcBorders>
            <w:vAlign w:val="center"/>
          </w:tcPr>
          <w:p w14:paraId="26EE20C6" w14:textId="7EF39DD2" w:rsidR="007A0731" w:rsidRDefault="007A0731" w:rsidP="009B76A1">
            <w:pPr>
              <w:spacing w:line="280" w:lineRule="exact"/>
              <w:rPr>
                <w:rFonts w:cs="Times New Roman"/>
              </w:rPr>
            </w:pPr>
            <w:r w:rsidRPr="007A0731">
              <w:rPr>
                <w:rFonts w:cs="Times New Roman"/>
              </w:rPr>
              <w:t>BMS &amp; Battery</w:t>
            </w:r>
          </w:p>
        </w:tc>
        <w:tc>
          <w:tcPr>
            <w:tcW w:w="6220" w:type="dxa"/>
            <w:tcBorders>
              <w:bottom w:val="single" w:sz="4" w:space="0" w:color="auto"/>
            </w:tcBorders>
            <w:vAlign w:val="center"/>
          </w:tcPr>
          <w:p w14:paraId="186C1536" w14:textId="00555277" w:rsidR="007A0731" w:rsidRDefault="007A0731" w:rsidP="009B76A1">
            <w:pPr>
              <w:spacing w:line="280" w:lineRule="exact"/>
              <w:rPr>
                <w:rFonts w:cs="Times New Roman"/>
              </w:rPr>
            </w:pPr>
            <w:r w:rsidRPr="007A0731">
              <w:rPr>
                <w:rFonts w:cs="Times New Roman"/>
              </w:rPr>
              <w:t>Provides power to the entire node, making it portable.</w:t>
            </w:r>
          </w:p>
        </w:tc>
      </w:tr>
      <w:tr w:rsidR="007A0731" w14:paraId="5CEB113B" w14:textId="77777777" w:rsidTr="002B5623">
        <w:tc>
          <w:tcPr>
            <w:tcW w:w="2410" w:type="dxa"/>
            <w:tcBorders>
              <w:top w:val="single" w:sz="4" w:space="0" w:color="auto"/>
              <w:bottom w:val="single" w:sz="8" w:space="0" w:color="auto"/>
            </w:tcBorders>
            <w:vAlign w:val="center"/>
          </w:tcPr>
          <w:p w14:paraId="7D57391E" w14:textId="4100EBFC" w:rsidR="007A0731" w:rsidRPr="007A0731" w:rsidRDefault="007A0731" w:rsidP="009B76A1">
            <w:pPr>
              <w:spacing w:line="280" w:lineRule="exact"/>
              <w:rPr>
                <w:rFonts w:cs="Times New Roman"/>
              </w:rPr>
            </w:pPr>
            <w:r w:rsidRPr="007A0731">
              <w:rPr>
                <w:rFonts w:cs="Times New Roman"/>
              </w:rPr>
              <w:t>Enclosure</w:t>
            </w:r>
          </w:p>
        </w:tc>
        <w:tc>
          <w:tcPr>
            <w:tcW w:w="6220" w:type="dxa"/>
            <w:tcBorders>
              <w:top w:val="single" w:sz="4" w:space="0" w:color="auto"/>
              <w:bottom w:val="single" w:sz="8" w:space="0" w:color="auto"/>
            </w:tcBorders>
            <w:vAlign w:val="center"/>
          </w:tcPr>
          <w:p w14:paraId="1637274A" w14:textId="692877CD" w:rsidR="007A0731" w:rsidRPr="007A0731" w:rsidRDefault="007A0731" w:rsidP="009B76A1">
            <w:pPr>
              <w:spacing w:line="280" w:lineRule="exact"/>
              <w:rPr>
                <w:rFonts w:cs="Times New Roman"/>
              </w:rPr>
            </w:pPr>
            <w:r w:rsidRPr="007A0731">
              <w:rPr>
                <w:rFonts w:cs="Times New Roman"/>
              </w:rPr>
              <w:t>Protects internal electronic components and provides a pretty appearance</w:t>
            </w:r>
            <w:r>
              <w:rPr>
                <w:rFonts w:cs="Times New Roman"/>
              </w:rPr>
              <w:t>.</w:t>
            </w:r>
          </w:p>
        </w:tc>
      </w:tr>
    </w:tbl>
    <w:p w14:paraId="60566A06" w14:textId="674045E1" w:rsidR="007F5FAC" w:rsidRDefault="00250475" w:rsidP="00250475">
      <w:pPr>
        <w:pStyle w:val="Heading2"/>
      </w:pPr>
      <w:r>
        <w:lastRenderedPageBreak/>
        <w:t xml:space="preserve">2.1 </w:t>
      </w:r>
      <w:r w:rsidR="00AE1BF8">
        <w:t xml:space="preserve">Main Controller </w:t>
      </w:r>
      <w:r w:rsidR="007C24A6">
        <w:t>Board</w:t>
      </w:r>
    </w:p>
    <w:p w14:paraId="446C8F7F" w14:textId="13C9CC96" w:rsidR="00532B0E" w:rsidRDefault="00FC3937">
      <w:pPr>
        <w:jc w:val="both"/>
        <w:rPr>
          <w:rFonts w:cs="Times New Roman"/>
        </w:rPr>
        <w:pPrChange w:id="14" w:author="#CUI SHUAIWEN#" w:date="2025-07-25T23:42:00Z" w16du:dateUtc="2025-07-25T15:42:00Z">
          <w:pPr/>
        </w:pPrChange>
      </w:pPr>
      <w:r>
        <w:rPr>
          <w:rFonts w:cs="Times New Roman"/>
        </w:rPr>
        <w:t xml:space="preserve">The </w:t>
      </w:r>
      <w:r w:rsidR="007A0731" w:rsidRPr="00BC1058">
        <w:rPr>
          <w:rFonts w:cs="Times New Roman"/>
        </w:rPr>
        <w:t xml:space="preserve">Arduino Uno R4 </w:t>
      </w:r>
      <w:r w:rsidR="00A3307E" w:rsidRPr="00BC1058">
        <w:rPr>
          <w:rFonts w:cs="Times New Roman"/>
        </w:rPr>
        <w:t>WIFI</w:t>
      </w:r>
      <w:r w:rsidR="009D2257">
        <w:rPr>
          <w:rFonts w:cs="Times New Roman"/>
        </w:rPr>
        <w:t xml:space="preserve"> (Figure 2)</w:t>
      </w:r>
      <w:r w:rsidR="00A3307E">
        <w:rPr>
          <w:rFonts w:cs="Times New Roman"/>
        </w:rPr>
        <w:t xml:space="preserve"> is</w:t>
      </w:r>
      <w:r>
        <w:rPr>
          <w:rFonts w:cs="Times New Roman"/>
        </w:rPr>
        <w:t xml:space="preserve"> </w:t>
      </w:r>
      <w:r w:rsidRPr="00FC3937">
        <w:rPr>
          <w:rFonts w:cs="Times New Roman"/>
        </w:rPr>
        <w:t>designed around the 32-bit microcontroller RA4M1</w:t>
      </w:r>
      <w:r w:rsidR="00A3307E">
        <w:rPr>
          <w:rFonts w:cs="Times New Roman"/>
        </w:rPr>
        <w:t xml:space="preserve"> </w:t>
      </w:r>
      <w:r w:rsidRPr="00FC3937">
        <w:rPr>
          <w:rFonts w:cs="Times New Roman"/>
        </w:rPr>
        <w:t>(Arm® Cortex®-M4)</w:t>
      </w:r>
      <w:r w:rsidR="00532B0E">
        <w:rPr>
          <w:rFonts w:cs="Times New Roman"/>
        </w:rPr>
        <w:t xml:space="preserve"> </w:t>
      </w:r>
      <w:r w:rsidR="00532B0E" w:rsidRPr="00532B0E">
        <w:rPr>
          <w:rFonts w:cs="Times New Roman"/>
        </w:rPr>
        <w:t>with a 48 MHz clock speed, 32 kB SRAM and 256 kB flash memory.</w:t>
      </w:r>
      <w:r w:rsidR="00DC6FB2">
        <w:rPr>
          <w:rFonts w:cs="Times New Roman"/>
        </w:rPr>
        <w:t xml:space="preserve"> </w:t>
      </w:r>
      <w:r w:rsidR="00532B0E">
        <w:rPr>
          <w:rFonts w:cs="Times New Roman"/>
        </w:rPr>
        <w:t xml:space="preserve">It </w:t>
      </w:r>
      <w:r w:rsidR="00532B0E" w:rsidRPr="00532B0E">
        <w:rPr>
          <w:rFonts w:cs="Times New Roman"/>
        </w:rPr>
        <w:t>also features an ESP32-S3 for Wi-Fi®/Bluetooth® connectivity</w:t>
      </w:r>
      <w:r w:rsidR="00532B0E">
        <w:rPr>
          <w:rFonts w:cs="Times New Roman"/>
        </w:rPr>
        <w:t>.</w:t>
      </w:r>
    </w:p>
    <w:p w14:paraId="6AE5CC16" w14:textId="6F950EFA" w:rsidR="00CC4002" w:rsidRDefault="00CC4002" w:rsidP="00532B0E">
      <w:pPr>
        <w:jc w:val="center"/>
        <w:rPr>
          <w:rFonts w:cs="Times New Roman"/>
        </w:rPr>
      </w:pPr>
      <w:r>
        <w:rPr>
          <w:noProof/>
        </w:rPr>
        <w:drawing>
          <wp:inline distT="0" distB="0" distL="0" distR="0" wp14:anchorId="326C84C3" wp14:editId="4862A962">
            <wp:extent cx="4799278" cy="199016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0417" cy="1994787"/>
                    </a:xfrm>
                    <a:prstGeom prst="rect">
                      <a:avLst/>
                    </a:prstGeom>
                    <a:noFill/>
                    <a:ln>
                      <a:noFill/>
                    </a:ln>
                  </pic:spPr>
                </pic:pic>
              </a:graphicData>
            </a:graphic>
          </wp:inline>
        </w:drawing>
      </w:r>
    </w:p>
    <w:p w14:paraId="25BD5627" w14:textId="7B85C15D" w:rsidR="00F363B9" w:rsidRDefault="00F363B9" w:rsidP="00F363B9">
      <w:pPr>
        <w:jc w:val="center"/>
        <w:rPr>
          <w:rFonts w:cs="Times New Roman"/>
        </w:rPr>
      </w:pPr>
      <w:r w:rsidRPr="00F363B9">
        <w:rPr>
          <w:rFonts w:cs="Times New Roman"/>
          <w:b/>
          <w:bCs/>
        </w:rPr>
        <w:t>Figure 2.</w:t>
      </w:r>
      <w:r>
        <w:rPr>
          <w:rFonts w:cs="Times New Roman"/>
          <w:b/>
          <w:bCs/>
        </w:rPr>
        <w:t xml:space="preserve"> </w:t>
      </w:r>
      <w:r w:rsidRPr="00F363B9">
        <w:rPr>
          <w:rFonts w:cs="Times New Roman"/>
        </w:rPr>
        <w:t>Arduino Uno R4 WIFI</w:t>
      </w:r>
    </w:p>
    <w:p w14:paraId="55580FE9" w14:textId="6B25ED67" w:rsidR="00F363B9" w:rsidRPr="00F363B9" w:rsidRDefault="00C768C2" w:rsidP="00C768C2">
      <w:pPr>
        <w:pStyle w:val="Heading2"/>
      </w:pPr>
      <w:r>
        <w:t xml:space="preserve">2.2 </w:t>
      </w:r>
      <w:r w:rsidR="00AD512D">
        <w:t>Sensor Shield</w:t>
      </w:r>
    </w:p>
    <w:p w14:paraId="72D08271" w14:textId="0A9425E8" w:rsidR="00CC4002" w:rsidRDefault="00445E12">
      <w:pPr>
        <w:jc w:val="both"/>
        <w:rPr>
          <w:rFonts w:cs="Times New Roman"/>
        </w:rPr>
        <w:pPrChange w:id="15" w:author="#CUI SHUAIWEN#" w:date="2025-07-25T23:42:00Z" w16du:dateUtc="2025-07-25T15:42:00Z">
          <w:pPr/>
        </w:pPrChange>
      </w:pPr>
      <w:r w:rsidRPr="00445E12">
        <w:rPr>
          <w:rFonts w:cs="Times New Roman"/>
        </w:rPr>
        <w:t xml:space="preserve">The </w:t>
      </w:r>
      <w:r w:rsidRPr="005D2109">
        <w:rPr>
          <w:rFonts w:cs="Times New Roman"/>
        </w:rPr>
        <w:t>Sensor Shield</w:t>
      </w:r>
      <w:r w:rsidR="008156EF">
        <w:rPr>
          <w:rFonts w:cs="Times New Roman"/>
        </w:rPr>
        <w:t xml:space="preserve"> (Figure </w:t>
      </w:r>
      <w:r w:rsidR="00CD6785">
        <w:rPr>
          <w:rFonts w:cs="Times New Roman"/>
        </w:rPr>
        <w:t>3</w:t>
      </w:r>
      <w:r w:rsidR="008156EF">
        <w:rPr>
          <w:rFonts w:cs="Times New Roman"/>
        </w:rPr>
        <w:t>)</w:t>
      </w:r>
      <w:r w:rsidRPr="00445E12">
        <w:rPr>
          <w:rFonts w:cs="Times New Roman"/>
        </w:rPr>
        <w:t xml:space="preserve"> is an expansion board designed for connecting various sensors</w:t>
      </w:r>
      <w:r w:rsidR="006A6E1B">
        <w:rPr>
          <w:rFonts w:cs="Times New Roman"/>
        </w:rPr>
        <w:t xml:space="preserve"> and other components to an Arduino board, </w:t>
      </w:r>
      <w:r w:rsidRPr="00445E12">
        <w:rPr>
          <w:rFonts w:cs="Times New Roman"/>
        </w:rPr>
        <w:t xml:space="preserve">providing a rich set of interfaces </w:t>
      </w:r>
      <w:r w:rsidR="006A6E1B">
        <w:rPr>
          <w:rFonts w:cs="Times New Roman"/>
        </w:rPr>
        <w:t xml:space="preserve">to </w:t>
      </w:r>
      <w:r w:rsidRPr="00445E12">
        <w:rPr>
          <w:rFonts w:cs="Times New Roman"/>
        </w:rPr>
        <w:t xml:space="preserve">facilitate </w:t>
      </w:r>
      <w:r w:rsidR="006A6E1B">
        <w:rPr>
          <w:rFonts w:cs="Times New Roman"/>
        </w:rPr>
        <w:t>wiring</w:t>
      </w:r>
      <w:r w:rsidRPr="00445E12">
        <w:rPr>
          <w:rFonts w:cs="Times New Roman"/>
        </w:rPr>
        <w:t>.</w:t>
      </w:r>
    </w:p>
    <w:p w14:paraId="10C4F0CB" w14:textId="2AD66C06" w:rsidR="00FA3DA7" w:rsidRDefault="00FA3DA7" w:rsidP="00CD6785">
      <w:pPr>
        <w:spacing w:after="0"/>
        <w:jc w:val="center"/>
        <w:rPr>
          <w:rFonts w:cs="Times New Roman"/>
        </w:rPr>
      </w:pPr>
      <w:r>
        <w:rPr>
          <w:noProof/>
        </w:rPr>
        <w:drawing>
          <wp:inline distT="0" distB="0" distL="0" distR="0" wp14:anchorId="13954EF3" wp14:editId="382DF73D">
            <wp:extent cx="4640988" cy="371745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4110" cy="3735975"/>
                    </a:xfrm>
                    <a:prstGeom prst="rect">
                      <a:avLst/>
                    </a:prstGeom>
                    <a:noFill/>
                    <a:ln>
                      <a:noFill/>
                    </a:ln>
                  </pic:spPr>
                </pic:pic>
              </a:graphicData>
            </a:graphic>
          </wp:inline>
        </w:drawing>
      </w:r>
    </w:p>
    <w:p w14:paraId="7EFAE6F6" w14:textId="6FE6FCFF" w:rsidR="00FA3DA7" w:rsidRDefault="00FA3DA7" w:rsidP="00FA3DA7">
      <w:pPr>
        <w:jc w:val="center"/>
        <w:rPr>
          <w:rFonts w:cs="Times New Roman"/>
        </w:rPr>
      </w:pPr>
      <w:r w:rsidRPr="00FA3DA7">
        <w:rPr>
          <w:rFonts w:cs="Times New Roman"/>
          <w:b/>
          <w:bCs/>
        </w:rPr>
        <w:t>Figure 3.</w:t>
      </w:r>
      <w:r>
        <w:rPr>
          <w:rFonts w:cs="Times New Roman"/>
        </w:rPr>
        <w:t xml:space="preserve"> Sensor shield</w:t>
      </w:r>
    </w:p>
    <w:p w14:paraId="0B84BCD9" w14:textId="1098054C" w:rsidR="00B76C92" w:rsidRDefault="00ED7DBA" w:rsidP="00ED7DBA">
      <w:pPr>
        <w:pStyle w:val="Heading2"/>
      </w:pPr>
      <w:r>
        <w:lastRenderedPageBreak/>
        <w:t xml:space="preserve">2.3 </w:t>
      </w:r>
      <w:r w:rsidR="00C808DE" w:rsidRPr="00C808DE">
        <w:t>A</w:t>
      </w:r>
      <w:r w:rsidR="00C808DE">
        <w:t>ccelerometer</w:t>
      </w:r>
    </w:p>
    <w:p w14:paraId="047B09BA" w14:textId="5CD90D78" w:rsidR="00F23051" w:rsidRDefault="009A6D42">
      <w:pPr>
        <w:jc w:val="both"/>
        <w:pPrChange w:id="16" w:author="#CUI SHUAIWEN#" w:date="2025-07-25T23:42:00Z" w16du:dateUtc="2025-07-25T15:42:00Z">
          <w:pPr/>
        </w:pPrChange>
      </w:pPr>
      <w:r w:rsidRPr="009A6D42">
        <w:t xml:space="preserve">The </w:t>
      </w:r>
      <w:r w:rsidRPr="00C72EC4">
        <w:t>MPU6050</w:t>
      </w:r>
      <w:r w:rsidRPr="009A6D42">
        <w:t xml:space="preserve"> </w:t>
      </w:r>
      <w:r w:rsidR="001C4A6F">
        <w:t xml:space="preserve">(Figure 4) </w:t>
      </w:r>
      <w:r w:rsidRPr="009A6D42">
        <w:t xml:space="preserve">is </w:t>
      </w:r>
      <w:r>
        <w:t xml:space="preserve">used for acceleration measurement. </w:t>
      </w:r>
      <w:r w:rsidR="00F0459C">
        <w:t xml:space="preserve">In fact, </w:t>
      </w:r>
      <w:r w:rsidR="00F0459C" w:rsidRPr="003A0D39">
        <w:t>MPU6050</w:t>
      </w:r>
      <w:r w:rsidR="00F0459C">
        <w:rPr>
          <w:i/>
          <w:iCs/>
        </w:rPr>
        <w:t xml:space="preserve"> </w:t>
      </w:r>
      <w:r w:rsidR="00F0459C" w:rsidRPr="00F0459C">
        <w:t>is</w:t>
      </w:r>
      <w:r w:rsidRPr="009A6D42">
        <w:t xml:space="preserve"> an inertial measurement unit (IMU) that integrates a 3-axis gyroscope and a 3-axis accelerometer. It is widely used in various applications such as robotics, drones, and motion tracking. Here, we only use </w:t>
      </w:r>
      <w:r w:rsidR="00F0459C">
        <w:t xml:space="preserve">the </w:t>
      </w:r>
      <w:r w:rsidRPr="009A6D42">
        <w:t>acceleration</w:t>
      </w:r>
      <w:r w:rsidR="00F0459C">
        <w:t xml:space="preserve"> components</w:t>
      </w:r>
      <w:r w:rsidRPr="009A6D42">
        <w:t xml:space="preserve"> in three axes (X, Y, Z).</w:t>
      </w:r>
    </w:p>
    <w:p w14:paraId="6BC20151" w14:textId="0463D506" w:rsidR="0027671A" w:rsidRDefault="0027671A" w:rsidP="00A71079">
      <w:pPr>
        <w:spacing w:after="0"/>
        <w:jc w:val="center"/>
      </w:pPr>
      <w:r>
        <w:rPr>
          <w:noProof/>
        </w:rPr>
        <w:drawing>
          <wp:inline distT="0" distB="0" distL="0" distR="0" wp14:anchorId="4378E98E" wp14:editId="150A2859">
            <wp:extent cx="2493628" cy="1822991"/>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557" t="19964" r="8174" b="19162"/>
                    <a:stretch/>
                  </pic:blipFill>
                  <pic:spPr bwMode="auto">
                    <a:xfrm>
                      <a:off x="0" y="0"/>
                      <a:ext cx="2502723" cy="1829640"/>
                    </a:xfrm>
                    <a:prstGeom prst="rect">
                      <a:avLst/>
                    </a:prstGeom>
                    <a:noFill/>
                    <a:ln>
                      <a:noFill/>
                    </a:ln>
                    <a:extLst>
                      <a:ext uri="{53640926-AAD7-44D8-BBD7-CCE9431645EC}">
                        <a14:shadowObscured xmlns:a14="http://schemas.microsoft.com/office/drawing/2010/main"/>
                      </a:ext>
                    </a:extLst>
                  </pic:spPr>
                </pic:pic>
              </a:graphicData>
            </a:graphic>
          </wp:inline>
        </w:drawing>
      </w:r>
    </w:p>
    <w:p w14:paraId="04F00A18" w14:textId="1EFDCCB9" w:rsidR="0027671A" w:rsidRDefault="0027671A" w:rsidP="00A71079">
      <w:pPr>
        <w:spacing w:after="120" w:line="240" w:lineRule="auto"/>
        <w:jc w:val="center"/>
      </w:pPr>
      <w:r w:rsidRPr="0027671A">
        <w:rPr>
          <w:b/>
          <w:bCs/>
        </w:rPr>
        <w:t>Figure 4.</w:t>
      </w:r>
      <w:r>
        <w:rPr>
          <w:b/>
          <w:bCs/>
        </w:rPr>
        <w:t xml:space="preserve"> </w:t>
      </w:r>
      <w:r w:rsidRPr="0027671A">
        <w:t>MPU6050</w:t>
      </w:r>
    </w:p>
    <w:p w14:paraId="47FB08DC" w14:textId="43DE4945" w:rsidR="00D35378" w:rsidRDefault="00F84883" w:rsidP="004403C3">
      <w:pPr>
        <w:spacing w:after="0"/>
        <w:rPr>
          <w:b/>
          <w:bCs/>
        </w:rPr>
      </w:pPr>
      <w:r>
        <w:rPr>
          <w:b/>
          <w:bCs/>
        </w:rPr>
        <w:t xml:space="preserve">Table 2. </w:t>
      </w:r>
      <w:r w:rsidR="0027671A" w:rsidRPr="00D35378">
        <w:t>Wiring</w:t>
      </w:r>
      <w:r w:rsidR="008261C6">
        <w:t xml:space="preserve"> of </w:t>
      </w:r>
      <w:r w:rsidR="008261C6" w:rsidRPr="00D35378">
        <w:t>MPU6050</w:t>
      </w:r>
    </w:p>
    <w:tbl>
      <w:tblPr>
        <w:tblStyle w:val="TableGrid"/>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293"/>
        <w:gridCol w:w="2161"/>
        <w:gridCol w:w="3186"/>
      </w:tblGrid>
      <w:tr w:rsidR="00160E95" w14:paraId="2D5F152F" w14:textId="77777777" w:rsidTr="006C64F3">
        <w:trPr>
          <w:jc w:val="center"/>
        </w:trPr>
        <w:tc>
          <w:tcPr>
            <w:tcW w:w="2010" w:type="pct"/>
            <w:tcBorders>
              <w:top w:val="single" w:sz="8" w:space="0" w:color="auto"/>
              <w:bottom w:val="single" w:sz="8" w:space="0" w:color="auto"/>
            </w:tcBorders>
          </w:tcPr>
          <w:p w14:paraId="5E1ECB14" w14:textId="27B47969" w:rsidR="00884B95" w:rsidRPr="009A576C" w:rsidRDefault="00E83EA9" w:rsidP="0027671A">
            <w:pPr>
              <w:rPr>
                <w:b/>
                <w:bCs/>
              </w:rPr>
            </w:pPr>
            <w:r>
              <w:rPr>
                <w:rFonts w:cs="Times New Roman"/>
                <w:b/>
                <w:bCs/>
              </w:rPr>
              <w:t xml:space="preserve">Sensor Shield </w:t>
            </w:r>
            <w:r w:rsidR="00884B95" w:rsidRPr="009A576C">
              <w:rPr>
                <w:b/>
                <w:bCs/>
              </w:rPr>
              <w:t>Pin</w:t>
            </w:r>
          </w:p>
        </w:tc>
        <w:tc>
          <w:tcPr>
            <w:tcW w:w="1355" w:type="pct"/>
            <w:tcBorders>
              <w:top w:val="single" w:sz="8" w:space="0" w:color="auto"/>
              <w:bottom w:val="single" w:sz="8" w:space="0" w:color="auto"/>
            </w:tcBorders>
          </w:tcPr>
          <w:p w14:paraId="5E61B8EC" w14:textId="353630C2" w:rsidR="00884B95" w:rsidRPr="009A576C" w:rsidRDefault="00884B95" w:rsidP="0027671A">
            <w:pPr>
              <w:rPr>
                <w:b/>
                <w:bCs/>
              </w:rPr>
            </w:pPr>
            <w:r w:rsidRPr="009A576C">
              <w:rPr>
                <w:b/>
                <w:bCs/>
              </w:rPr>
              <w:t>MPU6050 Pin</w:t>
            </w:r>
          </w:p>
        </w:tc>
        <w:tc>
          <w:tcPr>
            <w:tcW w:w="1636" w:type="pct"/>
            <w:vMerge w:val="restart"/>
            <w:vAlign w:val="center"/>
          </w:tcPr>
          <w:p w14:paraId="66001CD5" w14:textId="4342453E" w:rsidR="00884B95" w:rsidRPr="00884B95" w:rsidRDefault="00884B95" w:rsidP="006C64F3">
            <w:pPr>
              <w:jc w:val="center"/>
            </w:pPr>
            <w:r>
              <w:rPr>
                <w:noProof/>
              </w:rPr>
              <w:drawing>
                <wp:inline distT="0" distB="0" distL="0" distR="0" wp14:anchorId="60673E81" wp14:editId="693D2849">
                  <wp:extent cx="1877007" cy="132037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15023" cy="1347119"/>
                          </a:xfrm>
                          <a:prstGeom prst="rect">
                            <a:avLst/>
                          </a:prstGeom>
                        </pic:spPr>
                      </pic:pic>
                    </a:graphicData>
                  </a:graphic>
                </wp:inline>
              </w:drawing>
            </w:r>
          </w:p>
        </w:tc>
      </w:tr>
      <w:tr w:rsidR="00160E95" w14:paraId="4E789689" w14:textId="77777777" w:rsidTr="00160E95">
        <w:trPr>
          <w:jc w:val="center"/>
        </w:trPr>
        <w:tc>
          <w:tcPr>
            <w:tcW w:w="2010" w:type="pct"/>
            <w:tcBorders>
              <w:top w:val="single" w:sz="8" w:space="0" w:color="auto"/>
            </w:tcBorders>
          </w:tcPr>
          <w:p w14:paraId="33BC84F1" w14:textId="4A68E200" w:rsidR="00884B95" w:rsidRPr="00884B95" w:rsidRDefault="00884B95" w:rsidP="00BB288D">
            <w:pPr>
              <w:spacing w:line="360" w:lineRule="auto"/>
            </w:pPr>
            <w:r w:rsidRPr="00884B95">
              <w:t>VCC</w:t>
            </w:r>
          </w:p>
        </w:tc>
        <w:tc>
          <w:tcPr>
            <w:tcW w:w="1355" w:type="pct"/>
            <w:tcBorders>
              <w:top w:val="single" w:sz="8" w:space="0" w:color="auto"/>
            </w:tcBorders>
          </w:tcPr>
          <w:p w14:paraId="6244D55C" w14:textId="1000C61D" w:rsidR="00884B95" w:rsidRPr="00884B95" w:rsidRDefault="00884B95" w:rsidP="00BB288D">
            <w:pPr>
              <w:spacing w:line="360" w:lineRule="auto"/>
            </w:pPr>
            <w:r w:rsidRPr="00884B95">
              <w:t>VCC</w:t>
            </w:r>
          </w:p>
        </w:tc>
        <w:tc>
          <w:tcPr>
            <w:tcW w:w="1636" w:type="pct"/>
            <w:vMerge/>
          </w:tcPr>
          <w:p w14:paraId="05BA1307" w14:textId="77777777" w:rsidR="00884B95" w:rsidRDefault="00884B95" w:rsidP="0027671A">
            <w:pPr>
              <w:rPr>
                <w:b/>
                <w:bCs/>
              </w:rPr>
            </w:pPr>
          </w:p>
        </w:tc>
      </w:tr>
      <w:tr w:rsidR="00160E95" w14:paraId="64EEAEAD" w14:textId="77777777" w:rsidTr="00160E95">
        <w:trPr>
          <w:jc w:val="center"/>
        </w:trPr>
        <w:tc>
          <w:tcPr>
            <w:tcW w:w="2010" w:type="pct"/>
          </w:tcPr>
          <w:p w14:paraId="0333D8F2" w14:textId="1F8C9BA5" w:rsidR="00884B95" w:rsidRPr="00884B95" w:rsidRDefault="00884B95" w:rsidP="00BB288D">
            <w:pPr>
              <w:spacing w:line="360" w:lineRule="auto"/>
            </w:pPr>
            <w:r w:rsidRPr="00884B95">
              <w:t>GND</w:t>
            </w:r>
          </w:p>
        </w:tc>
        <w:tc>
          <w:tcPr>
            <w:tcW w:w="1355" w:type="pct"/>
          </w:tcPr>
          <w:p w14:paraId="771660DA" w14:textId="6E9A0412" w:rsidR="00884B95" w:rsidRPr="00884B95" w:rsidRDefault="00884B95" w:rsidP="00BB288D">
            <w:pPr>
              <w:spacing w:line="360" w:lineRule="auto"/>
            </w:pPr>
            <w:r w:rsidRPr="00884B95">
              <w:t>GND</w:t>
            </w:r>
          </w:p>
        </w:tc>
        <w:tc>
          <w:tcPr>
            <w:tcW w:w="1636" w:type="pct"/>
            <w:vMerge/>
          </w:tcPr>
          <w:p w14:paraId="308E7A18" w14:textId="77777777" w:rsidR="00884B95" w:rsidRDefault="00884B95" w:rsidP="0027671A">
            <w:pPr>
              <w:rPr>
                <w:b/>
                <w:bCs/>
              </w:rPr>
            </w:pPr>
          </w:p>
        </w:tc>
      </w:tr>
      <w:tr w:rsidR="00160E95" w14:paraId="4A42A8B2" w14:textId="77777777" w:rsidTr="00160E95">
        <w:trPr>
          <w:jc w:val="center"/>
        </w:trPr>
        <w:tc>
          <w:tcPr>
            <w:tcW w:w="2010" w:type="pct"/>
          </w:tcPr>
          <w:p w14:paraId="33B01963" w14:textId="41B872F7" w:rsidR="00884B95" w:rsidRPr="00884B95" w:rsidRDefault="00884B95" w:rsidP="00BB288D">
            <w:pPr>
              <w:spacing w:line="360" w:lineRule="auto"/>
            </w:pPr>
            <w:r>
              <w:t>SDA</w:t>
            </w:r>
          </w:p>
        </w:tc>
        <w:tc>
          <w:tcPr>
            <w:tcW w:w="1355" w:type="pct"/>
          </w:tcPr>
          <w:p w14:paraId="05CAAC15" w14:textId="70119B13" w:rsidR="00884B95" w:rsidRPr="00884B95" w:rsidRDefault="00884B95" w:rsidP="00BB288D">
            <w:pPr>
              <w:spacing w:line="360" w:lineRule="auto"/>
            </w:pPr>
            <w:r w:rsidRPr="00884B95">
              <w:t>SDA</w:t>
            </w:r>
          </w:p>
        </w:tc>
        <w:tc>
          <w:tcPr>
            <w:tcW w:w="1636" w:type="pct"/>
            <w:vMerge/>
          </w:tcPr>
          <w:p w14:paraId="4B384F2F" w14:textId="77777777" w:rsidR="00884B95" w:rsidRDefault="00884B95" w:rsidP="0027671A">
            <w:pPr>
              <w:rPr>
                <w:b/>
                <w:bCs/>
              </w:rPr>
            </w:pPr>
          </w:p>
        </w:tc>
      </w:tr>
      <w:tr w:rsidR="00160E95" w14:paraId="3AD0CD43" w14:textId="77777777" w:rsidTr="00160E95">
        <w:trPr>
          <w:jc w:val="center"/>
        </w:trPr>
        <w:tc>
          <w:tcPr>
            <w:tcW w:w="2010" w:type="pct"/>
          </w:tcPr>
          <w:p w14:paraId="7A4EA0B5" w14:textId="661A711B" w:rsidR="00884B95" w:rsidRPr="00884B95" w:rsidRDefault="00884B95" w:rsidP="00BB288D">
            <w:pPr>
              <w:spacing w:line="360" w:lineRule="auto"/>
            </w:pPr>
            <w:r w:rsidRPr="00884B95">
              <w:t>SCL</w:t>
            </w:r>
          </w:p>
        </w:tc>
        <w:tc>
          <w:tcPr>
            <w:tcW w:w="1355" w:type="pct"/>
          </w:tcPr>
          <w:p w14:paraId="35783D1C" w14:textId="68197E97" w:rsidR="00884B95" w:rsidRPr="00884B95" w:rsidRDefault="00884B95" w:rsidP="00BB288D">
            <w:pPr>
              <w:spacing w:line="360" w:lineRule="auto"/>
            </w:pPr>
            <w:r w:rsidRPr="00884B95">
              <w:t>SCL</w:t>
            </w:r>
          </w:p>
        </w:tc>
        <w:tc>
          <w:tcPr>
            <w:tcW w:w="1636" w:type="pct"/>
            <w:vMerge/>
          </w:tcPr>
          <w:p w14:paraId="60CD30AA" w14:textId="77777777" w:rsidR="00884B95" w:rsidRDefault="00884B95" w:rsidP="0027671A">
            <w:pPr>
              <w:rPr>
                <w:b/>
                <w:bCs/>
              </w:rPr>
            </w:pPr>
          </w:p>
        </w:tc>
      </w:tr>
      <w:tr w:rsidR="00160E95" w14:paraId="1228D3F4" w14:textId="77777777" w:rsidTr="00160E95">
        <w:trPr>
          <w:jc w:val="center"/>
        </w:trPr>
        <w:tc>
          <w:tcPr>
            <w:tcW w:w="2010" w:type="pct"/>
          </w:tcPr>
          <w:p w14:paraId="775F6591" w14:textId="106B7867" w:rsidR="00884B95" w:rsidRDefault="00884B95" w:rsidP="00BB288D">
            <w:pPr>
              <w:spacing w:line="360" w:lineRule="auto"/>
              <w:rPr>
                <w:b/>
                <w:bCs/>
              </w:rPr>
            </w:pPr>
            <w:r>
              <w:rPr>
                <w:b/>
                <w:bCs/>
              </w:rPr>
              <w:t>-</w:t>
            </w:r>
          </w:p>
        </w:tc>
        <w:tc>
          <w:tcPr>
            <w:tcW w:w="1355" w:type="pct"/>
          </w:tcPr>
          <w:p w14:paraId="21C870E7" w14:textId="483CB3CC" w:rsidR="00884B95" w:rsidRPr="00884B95" w:rsidRDefault="00884B95" w:rsidP="00BB288D">
            <w:pPr>
              <w:spacing w:line="360" w:lineRule="auto"/>
            </w:pPr>
            <w:r w:rsidRPr="00884B95">
              <w:t>INT</w:t>
            </w:r>
            <w:r>
              <w:t xml:space="preserve"> (optional)</w:t>
            </w:r>
          </w:p>
        </w:tc>
        <w:tc>
          <w:tcPr>
            <w:tcW w:w="1636" w:type="pct"/>
            <w:vMerge/>
          </w:tcPr>
          <w:p w14:paraId="219FFFE6" w14:textId="77777777" w:rsidR="00884B95" w:rsidRDefault="00884B95" w:rsidP="0027671A">
            <w:pPr>
              <w:rPr>
                <w:b/>
                <w:bCs/>
              </w:rPr>
            </w:pPr>
          </w:p>
        </w:tc>
      </w:tr>
    </w:tbl>
    <w:p w14:paraId="6C49BAF7" w14:textId="7A43C408" w:rsidR="00C808DE" w:rsidRPr="003B34B3" w:rsidRDefault="003B34B3" w:rsidP="003B34B3">
      <w:pPr>
        <w:pStyle w:val="Heading2"/>
      </w:pPr>
      <w:r>
        <w:t xml:space="preserve">2.4 </w:t>
      </w:r>
      <w:r w:rsidR="00AB10FF">
        <w:t>Radio Frequency</w:t>
      </w:r>
    </w:p>
    <w:p w14:paraId="1EF5C3B4" w14:textId="717F9D74" w:rsidR="00AB10FF" w:rsidRDefault="00AB10FF">
      <w:pPr>
        <w:jc w:val="both"/>
        <w:pPrChange w:id="17" w:author="#CUI SHUAIWEN#" w:date="2025-07-25T23:42:00Z" w16du:dateUtc="2025-07-25T15:42:00Z">
          <w:pPr/>
        </w:pPrChange>
      </w:pPr>
      <w:r>
        <w:t>R</w:t>
      </w:r>
      <w:r w:rsidRPr="00AB10FF">
        <w:t>adio frequency (RF) module nRF24L01 is a low-power, low-cost 2.4GHz wireless transceiver suitable for short-range wireless communication. It supports multiple data rates and multi-channel operation, has strong anti-interference capabilities, and offers a longer transmission distance. Compared to W</w:t>
      </w:r>
      <w:r w:rsidR="00B649DF">
        <w:t>IFI</w:t>
      </w:r>
      <w:r w:rsidRPr="00AB10FF">
        <w:t>, radio frequency features low latency, low power consumption, and is more suitable for applications requiring real-time data transmission.</w:t>
      </w:r>
    </w:p>
    <w:p w14:paraId="4EF0C82B" w14:textId="5A86CD8F" w:rsidR="00B649DF" w:rsidRDefault="00B649DF" w:rsidP="00A939F7">
      <w:pPr>
        <w:spacing w:after="0"/>
        <w:jc w:val="center"/>
      </w:pPr>
      <w:r>
        <w:rPr>
          <w:noProof/>
        </w:rPr>
        <w:drawing>
          <wp:inline distT="0" distB="0" distL="0" distR="0" wp14:anchorId="2255F009" wp14:editId="1E01BA29">
            <wp:extent cx="2580324" cy="1706033"/>
            <wp:effectExtent l="0" t="0" r="0" b="8890"/>
            <wp:docPr id="8" name="Picture 1" descr="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F"/>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1797"/>
                    <a:stretch/>
                  </pic:blipFill>
                  <pic:spPr bwMode="auto">
                    <a:xfrm>
                      <a:off x="0" y="0"/>
                      <a:ext cx="2591968" cy="1713731"/>
                    </a:xfrm>
                    <a:prstGeom prst="rect">
                      <a:avLst/>
                    </a:prstGeom>
                    <a:noFill/>
                    <a:ln>
                      <a:noFill/>
                    </a:ln>
                    <a:extLst>
                      <a:ext uri="{53640926-AAD7-44D8-BBD7-CCE9431645EC}">
                        <a14:shadowObscured xmlns:a14="http://schemas.microsoft.com/office/drawing/2010/main"/>
                      </a:ext>
                    </a:extLst>
                  </pic:spPr>
                </pic:pic>
              </a:graphicData>
            </a:graphic>
          </wp:inline>
        </w:drawing>
      </w:r>
    </w:p>
    <w:p w14:paraId="0088D300" w14:textId="79974220" w:rsidR="00B649DF" w:rsidRDefault="00B649DF" w:rsidP="00B649DF">
      <w:pPr>
        <w:jc w:val="center"/>
      </w:pPr>
      <w:r w:rsidRPr="00B649DF">
        <w:rPr>
          <w:b/>
          <w:bCs/>
        </w:rPr>
        <w:t>Figure 5.</w:t>
      </w:r>
      <w:r>
        <w:t xml:space="preserve"> nRF24L01</w:t>
      </w:r>
    </w:p>
    <w:p w14:paraId="7D1B598D" w14:textId="6368052D" w:rsidR="00A939F7" w:rsidRDefault="00A939F7" w:rsidP="00A939F7">
      <w:pPr>
        <w:spacing w:after="0"/>
        <w:rPr>
          <w:b/>
          <w:bCs/>
        </w:rPr>
      </w:pPr>
      <w:r>
        <w:rPr>
          <w:b/>
          <w:bCs/>
        </w:rPr>
        <w:lastRenderedPageBreak/>
        <w:t xml:space="preserve">Table 3. </w:t>
      </w:r>
      <w:r w:rsidRPr="00D35378">
        <w:t>Wiring</w:t>
      </w:r>
      <w:r w:rsidR="008261C6">
        <w:t xml:space="preserve"> of </w:t>
      </w:r>
      <w:r w:rsidR="008261C6" w:rsidRPr="008261C6">
        <w:t xml:space="preserve">nRF24L01 </w:t>
      </w:r>
    </w:p>
    <w:tbl>
      <w:tblPr>
        <w:tblStyle w:val="TableGrid"/>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269"/>
        <w:gridCol w:w="3677"/>
      </w:tblGrid>
      <w:tr w:rsidR="006C64F3" w14:paraId="02EFCFD6" w14:textId="77777777" w:rsidTr="006C64F3">
        <w:trPr>
          <w:jc w:val="center"/>
        </w:trPr>
        <w:tc>
          <w:tcPr>
            <w:tcW w:w="1559" w:type="pct"/>
            <w:tcBorders>
              <w:top w:val="single" w:sz="8" w:space="0" w:color="auto"/>
              <w:bottom w:val="single" w:sz="8" w:space="0" w:color="auto"/>
            </w:tcBorders>
          </w:tcPr>
          <w:p w14:paraId="1D477155" w14:textId="230DC71A" w:rsidR="006C64F3" w:rsidRPr="00EA181B" w:rsidRDefault="006C64F3" w:rsidP="00A42D26">
            <w:pPr>
              <w:rPr>
                <w:b/>
                <w:bCs/>
              </w:rPr>
            </w:pPr>
            <w:r w:rsidRPr="00EA181B">
              <w:rPr>
                <w:rFonts w:cs="Times New Roman"/>
                <w:b/>
                <w:bCs/>
              </w:rPr>
              <w:t xml:space="preserve">Sensor Shield </w:t>
            </w:r>
            <w:r w:rsidRPr="00EA181B">
              <w:rPr>
                <w:b/>
                <w:bCs/>
              </w:rPr>
              <w:t>Pin</w:t>
            </w:r>
          </w:p>
        </w:tc>
        <w:tc>
          <w:tcPr>
            <w:tcW w:w="1313" w:type="pct"/>
            <w:tcBorders>
              <w:top w:val="single" w:sz="8" w:space="0" w:color="auto"/>
              <w:bottom w:val="single" w:sz="8" w:space="0" w:color="auto"/>
            </w:tcBorders>
          </w:tcPr>
          <w:p w14:paraId="58D38E23" w14:textId="1629B0DE" w:rsidR="006C64F3" w:rsidRPr="00EA181B" w:rsidRDefault="006C64F3" w:rsidP="00A42D26">
            <w:pPr>
              <w:rPr>
                <w:b/>
                <w:bCs/>
              </w:rPr>
            </w:pPr>
            <w:r w:rsidRPr="00EA181B">
              <w:rPr>
                <w:b/>
                <w:bCs/>
              </w:rPr>
              <w:t>nRF24L01 Pin</w:t>
            </w:r>
          </w:p>
        </w:tc>
        <w:tc>
          <w:tcPr>
            <w:tcW w:w="2128" w:type="pct"/>
            <w:vMerge w:val="restart"/>
            <w:vAlign w:val="center"/>
          </w:tcPr>
          <w:p w14:paraId="4700C0C3" w14:textId="4C567916" w:rsidR="006C64F3" w:rsidRPr="00884B95" w:rsidRDefault="006C64F3" w:rsidP="006C64F3">
            <w:pPr>
              <w:jc w:val="center"/>
            </w:pPr>
            <w:r>
              <w:rPr>
                <w:noProof/>
              </w:rPr>
              <w:drawing>
                <wp:inline distT="0" distB="0" distL="0" distR="0" wp14:anchorId="2C702B9E" wp14:editId="618CDEDD">
                  <wp:extent cx="1988096" cy="14485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9651" cy="1456973"/>
                          </a:xfrm>
                          <a:prstGeom prst="rect">
                            <a:avLst/>
                          </a:prstGeom>
                        </pic:spPr>
                      </pic:pic>
                    </a:graphicData>
                  </a:graphic>
                </wp:inline>
              </w:drawing>
            </w:r>
          </w:p>
        </w:tc>
      </w:tr>
      <w:tr w:rsidR="00DA3428" w14:paraId="0835D108" w14:textId="77777777" w:rsidTr="00DA6310">
        <w:trPr>
          <w:jc w:val="center"/>
        </w:trPr>
        <w:tc>
          <w:tcPr>
            <w:tcW w:w="1559" w:type="pct"/>
            <w:tcBorders>
              <w:top w:val="single" w:sz="8" w:space="0" w:color="auto"/>
            </w:tcBorders>
          </w:tcPr>
          <w:p w14:paraId="4504F3CC" w14:textId="7E32B981" w:rsidR="00DA3428" w:rsidRPr="00884B95" w:rsidRDefault="00DA3428" w:rsidP="00DA3428">
            <w:r>
              <w:t>GND</w:t>
            </w:r>
          </w:p>
        </w:tc>
        <w:tc>
          <w:tcPr>
            <w:tcW w:w="1313" w:type="pct"/>
            <w:tcBorders>
              <w:top w:val="single" w:sz="8" w:space="0" w:color="auto"/>
            </w:tcBorders>
          </w:tcPr>
          <w:p w14:paraId="6A09B5A5" w14:textId="1B8E9C17" w:rsidR="00DA3428" w:rsidRPr="00884B95" w:rsidRDefault="00DA3428" w:rsidP="00DA3428">
            <w:r>
              <w:t>GND</w:t>
            </w:r>
          </w:p>
        </w:tc>
        <w:tc>
          <w:tcPr>
            <w:tcW w:w="2128" w:type="pct"/>
            <w:vMerge/>
          </w:tcPr>
          <w:p w14:paraId="118A784D" w14:textId="77777777" w:rsidR="00DA3428" w:rsidRDefault="00DA3428" w:rsidP="00DA3428">
            <w:pPr>
              <w:rPr>
                <w:b/>
                <w:bCs/>
              </w:rPr>
            </w:pPr>
          </w:p>
        </w:tc>
      </w:tr>
      <w:tr w:rsidR="00DA3428" w14:paraId="25F733D1" w14:textId="77777777" w:rsidTr="00DA6310">
        <w:trPr>
          <w:jc w:val="center"/>
        </w:trPr>
        <w:tc>
          <w:tcPr>
            <w:tcW w:w="1559" w:type="pct"/>
          </w:tcPr>
          <w:p w14:paraId="13A0D615" w14:textId="5C07BFA2" w:rsidR="00DA3428" w:rsidRPr="00884B95" w:rsidRDefault="00DA3428" w:rsidP="00DA3428">
            <w:r>
              <w:t>3V3</w:t>
            </w:r>
          </w:p>
        </w:tc>
        <w:tc>
          <w:tcPr>
            <w:tcW w:w="1313" w:type="pct"/>
          </w:tcPr>
          <w:p w14:paraId="1C41A39F" w14:textId="28DD0553" w:rsidR="00DA3428" w:rsidRPr="00884B95" w:rsidRDefault="00DA3428" w:rsidP="00DA3428">
            <w:r>
              <w:t>VCC</w:t>
            </w:r>
          </w:p>
        </w:tc>
        <w:tc>
          <w:tcPr>
            <w:tcW w:w="2128" w:type="pct"/>
            <w:vMerge/>
          </w:tcPr>
          <w:p w14:paraId="1D2EC2E3" w14:textId="77777777" w:rsidR="00DA3428" w:rsidRDefault="00DA3428" w:rsidP="00DA3428">
            <w:pPr>
              <w:rPr>
                <w:b/>
                <w:bCs/>
              </w:rPr>
            </w:pPr>
          </w:p>
        </w:tc>
      </w:tr>
      <w:tr w:rsidR="00DA3428" w14:paraId="089113AE" w14:textId="77777777" w:rsidTr="00DA6310">
        <w:trPr>
          <w:jc w:val="center"/>
        </w:trPr>
        <w:tc>
          <w:tcPr>
            <w:tcW w:w="1559" w:type="pct"/>
          </w:tcPr>
          <w:p w14:paraId="178B98FE" w14:textId="304F953A" w:rsidR="00DA3428" w:rsidRPr="00884B95" w:rsidRDefault="00DA3428" w:rsidP="00DA3428">
            <w:r>
              <w:t>CE9</w:t>
            </w:r>
          </w:p>
        </w:tc>
        <w:tc>
          <w:tcPr>
            <w:tcW w:w="1313" w:type="pct"/>
          </w:tcPr>
          <w:p w14:paraId="6179075D" w14:textId="2E75B659" w:rsidR="00DA3428" w:rsidRPr="00884B95" w:rsidRDefault="00DA3428" w:rsidP="00DA3428">
            <w:r>
              <w:t>CE</w:t>
            </w:r>
          </w:p>
        </w:tc>
        <w:tc>
          <w:tcPr>
            <w:tcW w:w="2128" w:type="pct"/>
            <w:vMerge/>
          </w:tcPr>
          <w:p w14:paraId="7B1C5260" w14:textId="77777777" w:rsidR="00DA3428" w:rsidRDefault="00DA3428" w:rsidP="00DA3428">
            <w:pPr>
              <w:rPr>
                <w:b/>
                <w:bCs/>
              </w:rPr>
            </w:pPr>
          </w:p>
        </w:tc>
      </w:tr>
      <w:tr w:rsidR="00DA3428" w14:paraId="4D7FF5F0" w14:textId="77777777" w:rsidTr="00DA6310">
        <w:trPr>
          <w:jc w:val="center"/>
        </w:trPr>
        <w:tc>
          <w:tcPr>
            <w:tcW w:w="1559" w:type="pct"/>
          </w:tcPr>
          <w:p w14:paraId="40ACB5C7" w14:textId="781C90B5" w:rsidR="00DA3428" w:rsidRPr="00884B95" w:rsidRDefault="00DA3428" w:rsidP="00DA3428">
            <w:r>
              <w:t>CSN8</w:t>
            </w:r>
          </w:p>
        </w:tc>
        <w:tc>
          <w:tcPr>
            <w:tcW w:w="1313" w:type="pct"/>
          </w:tcPr>
          <w:p w14:paraId="3CC67CA5" w14:textId="7FFCDC9F" w:rsidR="00DA3428" w:rsidRPr="00884B95" w:rsidRDefault="00DA3428" w:rsidP="00DA3428">
            <w:r>
              <w:t>CSN</w:t>
            </w:r>
          </w:p>
        </w:tc>
        <w:tc>
          <w:tcPr>
            <w:tcW w:w="2128" w:type="pct"/>
            <w:vMerge/>
          </w:tcPr>
          <w:p w14:paraId="25A88841" w14:textId="77777777" w:rsidR="00DA3428" w:rsidRDefault="00DA3428" w:rsidP="00DA3428">
            <w:pPr>
              <w:rPr>
                <w:b/>
                <w:bCs/>
              </w:rPr>
            </w:pPr>
          </w:p>
        </w:tc>
      </w:tr>
      <w:tr w:rsidR="00DA3428" w14:paraId="2450B08A" w14:textId="77777777" w:rsidTr="00DA6310">
        <w:trPr>
          <w:jc w:val="center"/>
        </w:trPr>
        <w:tc>
          <w:tcPr>
            <w:tcW w:w="1559" w:type="pct"/>
          </w:tcPr>
          <w:p w14:paraId="410AC73D" w14:textId="73371DDE" w:rsidR="00DA3428" w:rsidRPr="00DA6310" w:rsidRDefault="00DA3428" w:rsidP="00DA3428">
            <w:r w:rsidRPr="00DA6310">
              <w:t>SCK</w:t>
            </w:r>
          </w:p>
        </w:tc>
        <w:tc>
          <w:tcPr>
            <w:tcW w:w="1313" w:type="pct"/>
          </w:tcPr>
          <w:p w14:paraId="558A3AD6" w14:textId="3F29B4DB" w:rsidR="00DA3428" w:rsidRPr="00884B95" w:rsidRDefault="00DA3428" w:rsidP="00DA3428">
            <w:r w:rsidRPr="00DA6310">
              <w:t>SCK</w:t>
            </w:r>
          </w:p>
        </w:tc>
        <w:tc>
          <w:tcPr>
            <w:tcW w:w="2128" w:type="pct"/>
            <w:vMerge/>
          </w:tcPr>
          <w:p w14:paraId="33000F1E" w14:textId="77777777" w:rsidR="00DA3428" w:rsidRDefault="00DA3428" w:rsidP="00DA3428">
            <w:pPr>
              <w:rPr>
                <w:b/>
                <w:bCs/>
              </w:rPr>
            </w:pPr>
          </w:p>
        </w:tc>
      </w:tr>
      <w:tr w:rsidR="00DA3428" w14:paraId="261F4B65" w14:textId="77777777" w:rsidTr="00DA6310">
        <w:trPr>
          <w:jc w:val="center"/>
        </w:trPr>
        <w:tc>
          <w:tcPr>
            <w:tcW w:w="1559" w:type="pct"/>
          </w:tcPr>
          <w:p w14:paraId="3557AE26" w14:textId="3B890159" w:rsidR="00DA3428" w:rsidRPr="00DA6310" w:rsidRDefault="00DA3428" w:rsidP="00DA3428">
            <w:r>
              <w:t>MOSI</w:t>
            </w:r>
          </w:p>
        </w:tc>
        <w:tc>
          <w:tcPr>
            <w:tcW w:w="1313" w:type="pct"/>
          </w:tcPr>
          <w:p w14:paraId="7FC0C683" w14:textId="70A622FD" w:rsidR="00DA3428" w:rsidRPr="00884B95" w:rsidRDefault="00DA3428" w:rsidP="00DA3428">
            <w:r>
              <w:t>MOSI</w:t>
            </w:r>
          </w:p>
        </w:tc>
        <w:tc>
          <w:tcPr>
            <w:tcW w:w="2128" w:type="pct"/>
            <w:vMerge/>
          </w:tcPr>
          <w:p w14:paraId="218C8036" w14:textId="77777777" w:rsidR="00DA3428" w:rsidRDefault="00DA3428" w:rsidP="00DA3428">
            <w:pPr>
              <w:rPr>
                <w:b/>
                <w:bCs/>
              </w:rPr>
            </w:pPr>
          </w:p>
        </w:tc>
      </w:tr>
      <w:tr w:rsidR="00DA3428" w14:paraId="32EC7211" w14:textId="77777777" w:rsidTr="00DA6310">
        <w:trPr>
          <w:jc w:val="center"/>
        </w:trPr>
        <w:tc>
          <w:tcPr>
            <w:tcW w:w="1559" w:type="pct"/>
          </w:tcPr>
          <w:p w14:paraId="209AA2C5" w14:textId="39B7F6FC" w:rsidR="00DA3428" w:rsidRPr="00DA6310" w:rsidRDefault="00DA3428" w:rsidP="00DA3428">
            <w:r>
              <w:t>MISO</w:t>
            </w:r>
          </w:p>
        </w:tc>
        <w:tc>
          <w:tcPr>
            <w:tcW w:w="1313" w:type="pct"/>
          </w:tcPr>
          <w:p w14:paraId="676325D9" w14:textId="0341396D" w:rsidR="00DA3428" w:rsidRPr="00884B95" w:rsidRDefault="00DA3428" w:rsidP="00DA3428">
            <w:r>
              <w:t>MISO</w:t>
            </w:r>
          </w:p>
        </w:tc>
        <w:tc>
          <w:tcPr>
            <w:tcW w:w="2128" w:type="pct"/>
            <w:vMerge/>
          </w:tcPr>
          <w:p w14:paraId="61AFDE35" w14:textId="77777777" w:rsidR="00DA3428" w:rsidRDefault="00DA3428" w:rsidP="00DA3428">
            <w:pPr>
              <w:rPr>
                <w:b/>
                <w:bCs/>
              </w:rPr>
            </w:pPr>
          </w:p>
        </w:tc>
      </w:tr>
      <w:tr w:rsidR="00DA3428" w14:paraId="3207A460" w14:textId="77777777" w:rsidTr="00DA6310">
        <w:trPr>
          <w:jc w:val="center"/>
        </w:trPr>
        <w:tc>
          <w:tcPr>
            <w:tcW w:w="1559" w:type="pct"/>
          </w:tcPr>
          <w:p w14:paraId="1A083B17" w14:textId="392F57EB" w:rsidR="00DA3428" w:rsidRPr="00DA6310" w:rsidRDefault="00DA3428" w:rsidP="00DA3428">
            <w:r>
              <w:t>IRQ</w:t>
            </w:r>
          </w:p>
        </w:tc>
        <w:tc>
          <w:tcPr>
            <w:tcW w:w="1313" w:type="pct"/>
          </w:tcPr>
          <w:p w14:paraId="48CFAE02" w14:textId="2C04E222" w:rsidR="00DA3428" w:rsidRPr="00884B95" w:rsidRDefault="00DA3428" w:rsidP="00DA3428">
            <w:r>
              <w:t>IRQ (optional)</w:t>
            </w:r>
          </w:p>
        </w:tc>
        <w:tc>
          <w:tcPr>
            <w:tcW w:w="2128" w:type="pct"/>
            <w:vMerge/>
          </w:tcPr>
          <w:p w14:paraId="62535598" w14:textId="77777777" w:rsidR="00DA3428" w:rsidRDefault="00DA3428" w:rsidP="00DA3428">
            <w:pPr>
              <w:rPr>
                <w:b/>
                <w:bCs/>
              </w:rPr>
            </w:pPr>
          </w:p>
        </w:tc>
      </w:tr>
    </w:tbl>
    <w:p w14:paraId="5D01CFEC" w14:textId="352F8D12" w:rsidR="00E52D2D" w:rsidRPr="00B7708E" w:rsidRDefault="00B7708E" w:rsidP="00250475">
      <w:pPr>
        <w:pStyle w:val="Heading2"/>
        <w:rPr>
          <w:ins w:id="18" w:author="#CUI SHUAIWEN#" w:date="2025-07-26T08:44:00Z" w16du:dateUtc="2025-07-26T00:44:00Z"/>
          <w:rFonts w:eastAsiaTheme="minorEastAsia" w:cstheme="minorBidi"/>
          <w:b w:val="0"/>
          <w:color w:val="EE0000"/>
          <w:sz w:val="22"/>
          <w:szCs w:val="22"/>
          <w:rPrChange w:id="19" w:author="#CUI SHUAIWEN#" w:date="2025-07-26T09:02:00Z" w16du:dateUtc="2025-07-26T01:02:00Z">
            <w:rPr>
              <w:ins w:id="20" w:author="#CUI SHUAIWEN#" w:date="2025-07-26T08:44:00Z" w16du:dateUtc="2025-07-26T00:44:00Z"/>
            </w:rPr>
          </w:rPrChange>
        </w:rPr>
      </w:pPr>
      <w:ins w:id="21" w:author="#CUI SHUAIWEN#" w:date="2025-07-26T09:02:00Z" w16du:dateUtc="2025-07-26T01:02:00Z">
        <w:r w:rsidRPr="00B7708E">
          <w:rPr>
            <w:rFonts w:eastAsiaTheme="minorEastAsia" w:cstheme="minorBidi"/>
            <w:b w:val="0"/>
            <w:color w:val="EE0000"/>
            <w:sz w:val="22"/>
            <w:szCs w:val="22"/>
            <w:rPrChange w:id="22" w:author="#CUI SHUAIWEN#" w:date="2025-07-26T09:02:00Z" w16du:dateUtc="2025-07-26T01:02:00Z">
              <w:rPr/>
            </w:rPrChange>
          </w:rPr>
          <w:t>T</w:t>
        </w:r>
        <w:r w:rsidRPr="00B7708E">
          <w:rPr>
            <w:rFonts w:eastAsiaTheme="minorEastAsia" w:cstheme="minorBidi" w:hint="eastAsia"/>
            <w:b w:val="0"/>
            <w:color w:val="EE0000"/>
            <w:sz w:val="22"/>
            <w:szCs w:val="22"/>
            <w:rPrChange w:id="23" w:author="#CUI SHUAIWEN#" w:date="2025-07-26T09:02:00Z" w16du:dateUtc="2025-07-26T01:02:00Z">
              <w:rPr>
                <w:rFonts w:hint="eastAsia"/>
              </w:rPr>
            </w:rPrChange>
          </w:rPr>
          <w:t>ip</w:t>
        </w:r>
        <w:r w:rsidRPr="00B7708E">
          <w:rPr>
            <w:rFonts w:eastAsiaTheme="minorEastAsia" w:cstheme="minorBidi"/>
            <w:b w:val="0"/>
            <w:color w:val="EE0000"/>
            <w:sz w:val="22"/>
            <w:szCs w:val="22"/>
            <w:rPrChange w:id="24" w:author="#CUI SHUAIWEN#" w:date="2025-07-26T09:02:00Z" w16du:dateUtc="2025-07-26T01:02:00Z">
              <w:rPr/>
            </w:rPrChange>
          </w:rPr>
          <w:t xml:space="preserve">: </w:t>
        </w:r>
        <w:r>
          <w:rPr>
            <w:rFonts w:eastAsiaTheme="minorEastAsia" w:cstheme="minorBidi"/>
            <w:b w:val="0"/>
            <w:color w:val="EE0000"/>
            <w:sz w:val="22"/>
            <w:szCs w:val="22"/>
          </w:rPr>
          <w:t>just plug the module in</w:t>
        </w:r>
      </w:ins>
      <w:ins w:id="25" w:author="#CUI SHUAIWEN#" w:date="2025-07-26T09:03:00Z" w16du:dateUtc="2025-07-26T01:03:00Z">
        <w:r>
          <w:rPr>
            <w:rFonts w:eastAsiaTheme="minorEastAsia" w:cstheme="minorBidi"/>
            <w:b w:val="0"/>
            <w:color w:val="EE0000"/>
            <w:sz w:val="22"/>
            <w:szCs w:val="22"/>
          </w:rPr>
          <w:t xml:space="preserve"> will do.</w:t>
        </w:r>
      </w:ins>
    </w:p>
    <w:p w14:paraId="7730569F" w14:textId="19B8AE42" w:rsidR="00016FED" w:rsidRDefault="00250475" w:rsidP="00250475">
      <w:pPr>
        <w:pStyle w:val="Heading2"/>
      </w:pPr>
      <w:r>
        <w:t xml:space="preserve">2.5 </w:t>
      </w:r>
      <w:r w:rsidR="00F56DD3">
        <w:t>RGB LED</w:t>
      </w:r>
    </w:p>
    <w:p w14:paraId="02863CF3" w14:textId="2068C726" w:rsidR="005E5588" w:rsidRDefault="005E5588">
      <w:pPr>
        <w:jc w:val="both"/>
        <w:pPrChange w:id="26" w:author="#CUI SHUAIWEN#" w:date="2025-07-25T23:43:00Z" w16du:dateUtc="2025-07-25T15:43:00Z">
          <w:pPr/>
        </w:pPrChange>
      </w:pPr>
      <w:r w:rsidRPr="005E5588">
        <w:t xml:space="preserve">RGB LED </w:t>
      </w:r>
      <w:r w:rsidR="00E81D26">
        <w:t xml:space="preserve">(Figure 6) </w:t>
      </w:r>
      <w:r w:rsidRPr="005E5588">
        <w:t>is a type of LED that can display multiple colors. It typically consists of three independent LEDs that emit red, green, and blue light. By adjusting the brightness of these three colors, various colors can be mixed.</w:t>
      </w:r>
    </w:p>
    <w:p w14:paraId="718BDD66" w14:textId="16A187CA" w:rsidR="00C753DE" w:rsidRDefault="003202EC" w:rsidP="00763481">
      <w:pPr>
        <w:spacing w:after="0"/>
        <w:jc w:val="center"/>
      </w:pPr>
      <w:r>
        <w:rPr>
          <w:noProof/>
        </w:rPr>
        <w:drawing>
          <wp:inline distT="0" distB="0" distL="0" distR="0" wp14:anchorId="3DA14647" wp14:editId="155B187D">
            <wp:extent cx="2520995" cy="1706033"/>
            <wp:effectExtent l="0" t="0" r="0" b="889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586" t="7184" r="9724"/>
                    <a:stretch/>
                  </pic:blipFill>
                  <pic:spPr bwMode="auto">
                    <a:xfrm>
                      <a:off x="0" y="0"/>
                      <a:ext cx="2554087" cy="1728428"/>
                    </a:xfrm>
                    <a:prstGeom prst="rect">
                      <a:avLst/>
                    </a:prstGeom>
                    <a:noFill/>
                    <a:ln>
                      <a:noFill/>
                    </a:ln>
                    <a:extLst>
                      <a:ext uri="{53640926-AAD7-44D8-BBD7-CCE9431645EC}">
                        <a14:shadowObscured xmlns:a14="http://schemas.microsoft.com/office/drawing/2010/main"/>
                      </a:ext>
                    </a:extLst>
                  </pic:spPr>
                </pic:pic>
              </a:graphicData>
            </a:graphic>
          </wp:inline>
        </w:drawing>
      </w:r>
    </w:p>
    <w:p w14:paraId="4DE30EF3" w14:textId="4D256396" w:rsidR="003202EC" w:rsidRDefault="003202EC" w:rsidP="003202EC">
      <w:pPr>
        <w:jc w:val="center"/>
      </w:pPr>
      <w:r w:rsidRPr="003202EC">
        <w:rPr>
          <w:b/>
          <w:bCs/>
        </w:rPr>
        <w:t>Figure 6.</w:t>
      </w:r>
      <w:r>
        <w:t xml:space="preserve"> RGB LED</w:t>
      </w:r>
    </w:p>
    <w:p w14:paraId="57581F59" w14:textId="47294A77" w:rsidR="00827B69" w:rsidRDefault="00827B69" w:rsidP="00827B69">
      <w:pPr>
        <w:spacing w:after="0"/>
        <w:rPr>
          <w:b/>
          <w:bCs/>
        </w:rPr>
      </w:pPr>
      <w:r>
        <w:rPr>
          <w:b/>
          <w:bCs/>
        </w:rPr>
        <w:t xml:space="preserve">Table 4. </w:t>
      </w:r>
      <w:r w:rsidRPr="00D35378">
        <w:t>Wiring</w:t>
      </w:r>
      <w:r>
        <w:t xml:space="preserve"> of RGB LED</w:t>
      </w:r>
      <w:r w:rsidRPr="008261C6">
        <w:t xml:space="preserve"> </w:t>
      </w:r>
    </w:p>
    <w:tbl>
      <w:tblPr>
        <w:tblStyle w:val="TableGrid"/>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269"/>
        <w:gridCol w:w="3677"/>
      </w:tblGrid>
      <w:tr w:rsidR="00827B69" w14:paraId="34683B0E" w14:textId="77777777" w:rsidTr="00A42D26">
        <w:trPr>
          <w:jc w:val="center"/>
        </w:trPr>
        <w:tc>
          <w:tcPr>
            <w:tcW w:w="1559" w:type="pct"/>
            <w:tcBorders>
              <w:top w:val="single" w:sz="8" w:space="0" w:color="auto"/>
              <w:bottom w:val="single" w:sz="8" w:space="0" w:color="auto"/>
            </w:tcBorders>
          </w:tcPr>
          <w:p w14:paraId="6AB77305" w14:textId="6395DE7A" w:rsidR="00827B69" w:rsidRPr="00EA181B" w:rsidRDefault="00827B69" w:rsidP="00A42D26">
            <w:pPr>
              <w:rPr>
                <w:b/>
                <w:bCs/>
              </w:rPr>
            </w:pPr>
            <w:r w:rsidRPr="00EA181B">
              <w:rPr>
                <w:rFonts w:cs="Times New Roman"/>
                <w:b/>
                <w:bCs/>
              </w:rPr>
              <w:t xml:space="preserve">Sensor Shield </w:t>
            </w:r>
            <w:r w:rsidRPr="00EA181B">
              <w:rPr>
                <w:b/>
                <w:bCs/>
              </w:rPr>
              <w:t>Pin</w:t>
            </w:r>
            <w:ins w:id="27" w:author="#CUI SHUAIWEN#" w:date="2025-07-25T23:44:00Z" w16du:dateUtc="2025-07-25T15:44:00Z">
              <w:r w:rsidR="002368BD">
                <w:rPr>
                  <w:rFonts w:hint="eastAsia"/>
                  <w:b/>
                  <w:bCs/>
                </w:rPr>
                <w:t xml:space="preserve"> (D7)</w:t>
              </w:r>
            </w:ins>
          </w:p>
        </w:tc>
        <w:tc>
          <w:tcPr>
            <w:tcW w:w="1313" w:type="pct"/>
            <w:tcBorders>
              <w:top w:val="single" w:sz="8" w:space="0" w:color="auto"/>
              <w:bottom w:val="single" w:sz="8" w:space="0" w:color="auto"/>
            </w:tcBorders>
          </w:tcPr>
          <w:p w14:paraId="1AC470EB" w14:textId="2AFAF801" w:rsidR="00827B69" w:rsidRPr="00EA181B" w:rsidRDefault="006E598B" w:rsidP="00A42D26">
            <w:pPr>
              <w:rPr>
                <w:b/>
                <w:bCs/>
              </w:rPr>
            </w:pPr>
            <w:r w:rsidRPr="00AD228B">
              <w:rPr>
                <w:b/>
                <w:bCs/>
              </w:rPr>
              <w:t>RGB LED</w:t>
            </w:r>
            <w:r w:rsidR="00827B69" w:rsidRPr="00EA181B">
              <w:rPr>
                <w:b/>
                <w:bCs/>
              </w:rPr>
              <w:t xml:space="preserve"> Pin</w:t>
            </w:r>
          </w:p>
        </w:tc>
        <w:tc>
          <w:tcPr>
            <w:tcW w:w="2128" w:type="pct"/>
            <w:vMerge w:val="restart"/>
            <w:vAlign w:val="center"/>
          </w:tcPr>
          <w:p w14:paraId="7D2CA2A3" w14:textId="7DCE8291" w:rsidR="00827B69" w:rsidRPr="00884B95" w:rsidRDefault="00B90266" w:rsidP="00A42D26">
            <w:pPr>
              <w:jc w:val="center"/>
            </w:pPr>
            <w:r>
              <w:rPr>
                <w:noProof/>
              </w:rPr>
              <w:drawing>
                <wp:inline distT="0" distB="0" distL="0" distR="0" wp14:anchorId="7673F58D" wp14:editId="0E69B03F">
                  <wp:extent cx="1860697" cy="1333153"/>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1728" cy="1355386"/>
                          </a:xfrm>
                          <a:prstGeom prst="rect">
                            <a:avLst/>
                          </a:prstGeom>
                        </pic:spPr>
                      </pic:pic>
                    </a:graphicData>
                  </a:graphic>
                </wp:inline>
              </w:drawing>
            </w:r>
          </w:p>
        </w:tc>
      </w:tr>
      <w:tr w:rsidR="00827B69" w14:paraId="4A007A93" w14:textId="77777777" w:rsidTr="00A42D26">
        <w:trPr>
          <w:jc w:val="center"/>
        </w:trPr>
        <w:tc>
          <w:tcPr>
            <w:tcW w:w="1559" w:type="pct"/>
            <w:tcBorders>
              <w:top w:val="single" w:sz="8" w:space="0" w:color="auto"/>
            </w:tcBorders>
          </w:tcPr>
          <w:p w14:paraId="1DAE5B09" w14:textId="7FAE7FDA" w:rsidR="00827B69" w:rsidRPr="00884B95" w:rsidRDefault="00827B69" w:rsidP="00B90266">
            <w:pPr>
              <w:spacing w:line="360" w:lineRule="auto"/>
            </w:pPr>
            <w:r>
              <w:t>V</w:t>
            </w:r>
          </w:p>
        </w:tc>
        <w:tc>
          <w:tcPr>
            <w:tcW w:w="1313" w:type="pct"/>
            <w:tcBorders>
              <w:top w:val="single" w:sz="8" w:space="0" w:color="auto"/>
            </w:tcBorders>
          </w:tcPr>
          <w:p w14:paraId="44E71EAB" w14:textId="30E2D316" w:rsidR="00827B69" w:rsidRPr="00884B95" w:rsidRDefault="00827B69" w:rsidP="00B90266">
            <w:pPr>
              <w:spacing w:line="360" w:lineRule="auto"/>
            </w:pPr>
            <w:r>
              <w:t>V</w:t>
            </w:r>
          </w:p>
        </w:tc>
        <w:tc>
          <w:tcPr>
            <w:tcW w:w="2128" w:type="pct"/>
            <w:vMerge/>
          </w:tcPr>
          <w:p w14:paraId="71905B03" w14:textId="77777777" w:rsidR="00827B69" w:rsidRDefault="00827B69" w:rsidP="00A42D26">
            <w:pPr>
              <w:rPr>
                <w:b/>
                <w:bCs/>
              </w:rPr>
            </w:pPr>
          </w:p>
        </w:tc>
      </w:tr>
      <w:tr w:rsidR="00827B69" w14:paraId="0B5433ED" w14:textId="77777777" w:rsidTr="00A42D26">
        <w:trPr>
          <w:jc w:val="center"/>
        </w:trPr>
        <w:tc>
          <w:tcPr>
            <w:tcW w:w="1559" w:type="pct"/>
          </w:tcPr>
          <w:p w14:paraId="0F6B363E" w14:textId="5227D232" w:rsidR="00827B69" w:rsidRPr="00884B95" w:rsidRDefault="00827B69" w:rsidP="00B90266">
            <w:pPr>
              <w:spacing w:line="360" w:lineRule="auto"/>
            </w:pPr>
          </w:p>
        </w:tc>
        <w:tc>
          <w:tcPr>
            <w:tcW w:w="1313" w:type="pct"/>
          </w:tcPr>
          <w:p w14:paraId="1F0C9E06" w14:textId="5A684096" w:rsidR="00827B69" w:rsidRPr="00884B95" w:rsidRDefault="00827B69" w:rsidP="00B90266">
            <w:pPr>
              <w:spacing w:line="360" w:lineRule="auto"/>
            </w:pPr>
          </w:p>
        </w:tc>
        <w:tc>
          <w:tcPr>
            <w:tcW w:w="2128" w:type="pct"/>
            <w:vMerge/>
          </w:tcPr>
          <w:p w14:paraId="42171A2E" w14:textId="77777777" w:rsidR="00827B69" w:rsidRDefault="00827B69" w:rsidP="00A42D26">
            <w:pPr>
              <w:rPr>
                <w:b/>
                <w:bCs/>
              </w:rPr>
            </w:pPr>
          </w:p>
        </w:tc>
      </w:tr>
      <w:tr w:rsidR="00827B69" w14:paraId="79FE886A" w14:textId="77777777" w:rsidTr="00A42D26">
        <w:trPr>
          <w:jc w:val="center"/>
        </w:trPr>
        <w:tc>
          <w:tcPr>
            <w:tcW w:w="1559" w:type="pct"/>
          </w:tcPr>
          <w:p w14:paraId="3858BD13" w14:textId="1A052683" w:rsidR="00827B69" w:rsidRPr="00884B95" w:rsidRDefault="00827B69" w:rsidP="00B90266">
            <w:pPr>
              <w:spacing w:line="360" w:lineRule="auto"/>
            </w:pPr>
            <w:r>
              <w:t>G</w:t>
            </w:r>
          </w:p>
        </w:tc>
        <w:tc>
          <w:tcPr>
            <w:tcW w:w="1313" w:type="pct"/>
          </w:tcPr>
          <w:p w14:paraId="3F5A61A9" w14:textId="6C829C32" w:rsidR="00827B69" w:rsidRPr="00884B95" w:rsidRDefault="00827B69" w:rsidP="00B90266">
            <w:pPr>
              <w:spacing w:line="360" w:lineRule="auto"/>
            </w:pPr>
            <w:r>
              <w:t>G</w:t>
            </w:r>
          </w:p>
        </w:tc>
        <w:tc>
          <w:tcPr>
            <w:tcW w:w="2128" w:type="pct"/>
            <w:vMerge/>
          </w:tcPr>
          <w:p w14:paraId="09616F7B" w14:textId="77777777" w:rsidR="00827B69" w:rsidRDefault="00827B69" w:rsidP="00A42D26">
            <w:pPr>
              <w:rPr>
                <w:b/>
                <w:bCs/>
              </w:rPr>
            </w:pPr>
          </w:p>
        </w:tc>
      </w:tr>
      <w:tr w:rsidR="00827B69" w14:paraId="419413E5" w14:textId="77777777" w:rsidTr="00A42D26">
        <w:trPr>
          <w:jc w:val="center"/>
        </w:trPr>
        <w:tc>
          <w:tcPr>
            <w:tcW w:w="1559" w:type="pct"/>
          </w:tcPr>
          <w:p w14:paraId="34C43655" w14:textId="5E530E66" w:rsidR="00827B69" w:rsidRPr="00884B95" w:rsidRDefault="00827B69" w:rsidP="00B90266">
            <w:pPr>
              <w:spacing w:line="360" w:lineRule="auto"/>
            </w:pPr>
          </w:p>
        </w:tc>
        <w:tc>
          <w:tcPr>
            <w:tcW w:w="1313" w:type="pct"/>
          </w:tcPr>
          <w:p w14:paraId="66651D0A" w14:textId="13FC5AE1" w:rsidR="00827B69" w:rsidRPr="00884B95" w:rsidRDefault="00827B69" w:rsidP="00B90266">
            <w:pPr>
              <w:spacing w:line="360" w:lineRule="auto"/>
            </w:pPr>
          </w:p>
        </w:tc>
        <w:tc>
          <w:tcPr>
            <w:tcW w:w="2128" w:type="pct"/>
            <w:vMerge/>
          </w:tcPr>
          <w:p w14:paraId="5017F162" w14:textId="77777777" w:rsidR="00827B69" w:rsidRDefault="00827B69" w:rsidP="00A42D26">
            <w:pPr>
              <w:rPr>
                <w:b/>
                <w:bCs/>
              </w:rPr>
            </w:pPr>
          </w:p>
        </w:tc>
      </w:tr>
      <w:tr w:rsidR="00827B69" w14:paraId="7C857D8D" w14:textId="77777777" w:rsidTr="00A42D26">
        <w:trPr>
          <w:jc w:val="center"/>
        </w:trPr>
        <w:tc>
          <w:tcPr>
            <w:tcW w:w="1559" w:type="pct"/>
          </w:tcPr>
          <w:p w14:paraId="68CC031E" w14:textId="3D92C500" w:rsidR="00827B69" w:rsidRPr="00DA6310" w:rsidRDefault="00827B69" w:rsidP="00B90266">
            <w:pPr>
              <w:spacing w:line="360" w:lineRule="auto"/>
            </w:pPr>
            <w:r>
              <w:t>S</w:t>
            </w:r>
          </w:p>
        </w:tc>
        <w:tc>
          <w:tcPr>
            <w:tcW w:w="1313" w:type="pct"/>
          </w:tcPr>
          <w:p w14:paraId="75A08850" w14:textId="07F20FEB" w:rsidR="00827B69" w:rsidRPr="00884B95" w:rsidRDefault="00827B69" w:rsidP="00B90266">
            <w:pPr>
              <w:spacing w:line="360" w:lineRule="auto"/>
            </w:pPr>
            <w:r w:rsidRPr="00DA6310">
              <w:t>S</w:t>
            </w:r>
          </w:p>
        </w:tc>
        <w:tc>
          <w:tcPr>
            <w:tcW w:w="2128" w:type="pct"/>
            <w:vMerge/>
          </w:tcPr>
          <w:p w14:paraId="2A9A4CEA" w14:textId="77777777" w:rsidR="00827B69" w:rsidRDefault="00827B69" w:rsidP="00A42D26">
            <w:pPr>
              <w:rPr>
                <w:b/>
                <w:bCs/>
              </w:rPr>
            </w:pPr>
          </w:p>
        </w:tc>
      </w:tr>
    </w:tbl>
    <w:p w14:paraId="52C59828" w14:textId="3B072469" w:rsidR="00540EE3" w:rsidRPr="00540EE3" w:rsidRDefault="00540EE3" w:rsidP="002F4F0D">
      <w:pPr>
        <w:pStyle w:val="Heading2"/>
        <w:rPr>
          <w:ins w:id="28" w:author="#CUI SHUAIWEN#" w:date="2025-07-26T09:07:00Z" w16du:dateUtc="2025-07-26T01:07:00Z"/>
          <w:rFonts w:eastAsiaTheme="minorEastAsia" w:cstheme="minorBidi" w:hint="eastAsia"/>
          <w:b w:val="0"/>
          <w:color w:val="EE0000"/>
          <w:sz w:val="22"/>
          <w:szCs w:val="22"/>
          <w:rPrChange w:id="29" w:author="#CUI SHUAIWEN#" w:date="2025-07-26T09:07:00Z" w16du:dateUtc="2025-07-26T01:07:00Z">
            <w:rPr>
              <w:ins w:id="30" w:author="#CUI SHUAIWEN#" w:date="2025-07-26T09:07:00Z" w16du:dateUtc="2025-07-26T01:07:00Z"/>
              <w:rFonts w:hint="eastAsia"/>
            </w:rPr>
          </w:rPrChange>
        </w:rPr>
      </w:pPr>
      <w:ins w:id="31" w:author="#CUI SHUAIWEN#" w:date="2025-07-26T09:07:00Z" w16du:dateUtc="2025-07-26T01:07:00Z">
        <w:r w:rsidRPr="006A353D">
          <w:rPr>
            <w:rFonts w:eastAsiaTheme="minorEastAsia" w:cstheme="minorBidi"/>
            <w:b w:val="0"/>
            <w:color w:val="EE0000"/>
            <w:sz w:val="22"/>
            <w:szCs w:val="22"/>
          </w:rPr>
          <w:t>T</w:t>
        </w:r>
        <w:r w:rsidRPr="006A353D">
          <w:rPr>
            <w:rFonts w:eastAsiaTheme="minorEastAsia" w:cstheme="minorBidi" w:hint="eastAsia"/>
            <w:b w:val="0"/>
            <w:color w:val="EE0000"/>
            <w:sz w:val="22"/>
            <w:szCs w:val="22"/>
          </w:rPr>
          <w:t>ip</w:t>
        </w:r>
        <w:r w:rsidRPr="006A353D">
          <w:rPr>
            <w:rFonts w:eastAsiaTheme="minorEastAsia" w:cstheme="minorBidi"/>
            <w:b w:val="0"/>
            <w:color w:val="EE0000"/>
            <w:sz w:val="22"/>
            <w:szCs w:val="22"/>
          </w:rPr>
          <w:t xml:space="preserve">: </w:t>
        </w:r>
        <w:r>
          <w:rPr>
            <w:rFonts w:eastAsiaTheme="minorEastAsia" w:cstheme="minorBidi" w:hint="eastAsia"/>
            <w:b w:val="0"/>
            <w:color w:val="EE0000"/>
            <w:sz w:val="22"/>
            <w:szCs w:val="22"/>
          </w:rPr>
          <w:t>please us</w:t>
        </w:r>
        <w:r>
          <w:rPr>
            <w:rFonts w:eastAsiaTheme="minorEastAsia" w:cstheme="minorBidi"/>
            <w:b w:val="0"/>
            <w:color w:val="EE0000"/>
            <w:sz w:val="22"/>
            <w:szCs w:val="22"/>
          </w:rPr>
          <w:t xml:space="preserve">e </w:t>
        </w:r>
      </w:ins>
      <w:ins w:id="32" w:author="#CUI SHUAIWEN#" w:date="2025-07-26T09:08:00Z" w16du:dateUtc="2025-07-26T01:08:00Z">
        <w:r>
          <w:rPr>
            <w:rFonts w:eastAsiaTheme="minorEastAsia" w:cstheme="minorBidi"/>
            <w:b w:val="0"/>
            <w:color w:val="EE0000"/>
            <w:sz w:val="22"/>
            <w:szCs w:val="22"/>
          </w:rPr>
          <w:t>the column marked by number 7</w:t>
        </w:r>
        <w:r w:rsidR="00673AED">
          <w:rPr>
            <w:rFonts w:eastAsiaTheme="minorEastAsia" w:cstheme="minorBidi"/>
            <w:b w:val="0"/>
            <w:color w:val="EE0000"/>
            <w:sz w:val="22"/>
            <w:szCs w:val="22"/>
          </w:rPr>
          <w:t xml:space="preserve"> for consistency with the code.</w:t>
        </w:r>
      </w:ins>
    </w:p>
    <w:p w14:paraId="09A41E4E" w14:textId="68D51CFA" w:rsidR="00F56DD3" w:rsidRDefault="00250475" w:rsidP="002F4F0D">
      <w:pPr>
        <w:pStyle w:val="Heading2"/>
      </w:pPr>
      <w:r>
        <w:t xml:space="preserve">2.6 </w:t>
      </w:r>
      <w:r w:rsidR="00F56DD3">
        <w:t>SD C</w:t>
      </w:r>
      <w:r w:rsidR="00A3455A">
        <w:t>ard</w:t>
      </w:r>
      <w:r w:rsidR="00702545">
        <w:t xml:space="preserve"> Module</w:t>
      </w:r>
    </w:p>
    <w:p w14:paraId="0AE2A0EC" w14:textId="08041952" w:rsidR="00740392" w:rsidRDefault="00E81D26">
      <w:pPr>
        <w:jc w:val="both"/>
        <w:pPrChange w:id="33" w:author="#CUI SHUAIWEN#" w:date="2025-07-25T23:44:00Z" w16du:dateUtc="2025-07-25T15:44:00Z">
          <w:pPr/>
        </w:pPrChange>
      </w:pPr>
      <w:r w:rsidRPr="00E81D26">
        <w:t>The SD card module is an external storage device used for data storage. It communicates with Arduino via the SPI interface. The SD card module is typically used to store log data, configuration files, or other data that needs to be persistent.</w:t>
      </w:r>
    </w:p>
    <w:p w14:paraId="204C133E" w14:textId="77777777" w:rsidR="00C054A2" w:rsidRPr="00740392" w:rsidRDefault="00C054A2" w:rsidP="00740392"/>
    <w:p w14:paraId="21E4EE84" w14:textId="30F22E7F" w:rsidR="00C72FCD" w:rsidRDefault="00C054A2" w:rsidP="00A216FA">
      <w:pPr>
        <w:spacing w:after="0"/>
        <w:jc w:val="center"/>
      </w:pPr>
      <w:r>
        <w:rPr>
          <w:noProof/>
        </w:rPr>
        <w:drawing>
          <wp:inline distT="0" distB="0" distL="0" distR="0" wp14:anchorId="36B41F10" wp14:editId="3E3A8829">
            <wp:extent cx="2192742" cy="1738457"/>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883" b="10835"/>
                    <a:stretch/>
                  </pic:blipFill>
                  <pic:spPr bwMode="auto">
                    <a:xfrm>
                      <a:off x="0" y="0"/>
                      <a:ext cx="2199469" cy="1743790"/>
                    </a:xfrm>
                    <a:prstGeom prst="rect">
                      <a:avLst/>
                    </a:prstGeom>
                    <a:noFill/>
                    <a:ln>
                      <a:noFill/>
                    </a:ln>
                    <a:extLst>
                      <a:ext uri="{53640926-AAD7-44D8-BBD7-CCE9431645EC}">
                        <a14:shadowObscured xmlns:a14="http://schemas.microsoft.com/office/drawing/2010/main"/>
                      </a:ext>
                    </a:extLst>
                  </pic:spPr>
                </pic:pic>
              </a:graphicData>
            </a:graphic>
          </wp:inline>
        </w:drawing>
      </w:r>
    </w:p>
    <w:p w14:paraId="55EE86AB" w14:textId="2F05B651" w:rsidR="00C054A2" w:rsidRDefault="00C054A2" w:rsidP="00C054A2">
      <w:pPr>
        <w:jc w:val="center"/>
      </w:pPr>
      <w:r w:rsidRPr="00C054A2">
        <w:rPr>
          <w:b/>
          <w:bCs/>
        </w:rPr>
        <w:t>Figure 7.</w:t>
      </w:r>
      <w:r>
        <w:t xml:space="preserve"> SD card module</w:t>
      </w:r>
    </w:p>
    <w:p w14:paraId="238595CA" w14:textId="153C4294" w:rsidR="00142CB0" w:rsidRDefault="00142CB0" w:rsidP="00142CB0">
      <w:pPr>
        <w:spacing w:after="0"/>
        <w:rPr>
          <w:b/>
          <w:bCs/>
        </w:rPr>
      </w:pPr>
      <w:r>
        <w:rPr>
          <w:b/>
          <w:bCs/>
        </w:rPr>
        <w:t xml:space="preserve">Table 5. </w:t>
      </w:r>
      <w:r w:rsidRPr="00D35378">
        <w:t>Wiring</w:t>
      </w:r>
      <w:r>
        <w:t xml:space="preserve"> of SD </w:t>
      </w:r>
      <w:r w:rsidR="00BC49CD">
        <w:t>c</w:t>
      </w:r>
      <w:r>
        <w:t>ard</w:t>
      </w:r>
      <w:r w:rsidRPr="008261C6">
        <w:t xml:space="preserve"> </w:t>
      </w:r>
      <w:r w:rsidR="00BC49CD">
        <w:t>module</w:t>
      </w:r>
    </w:p>
    <w:tbl>
      <w:tblPr>
        <w:tblStyle w:val="TableGrid"/>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650"/>
        <w:gridCol w:w="2226"/>
        <w:gridCol w:w="3764"/>
      </w:tblGrid>
      <w:tr w:rsidR="009D6D2F" w14:paraId="16E74987" w14:textId="77777777" w:rsidTr="00234726">
        <w:trPr>
          <w:jc w:val="center"/>
        </w:trPr>
        <w:tc>
          <w:tcPr>
            <w:tcW w:w="1534" w:type="pct"/>
            <w:tcBorders>
              <w:top w:val="single" w:sz="8" w:space="0" w:color="auto"/>
              <w:bottom w:val="single" w:sz="8" w:space="0" w:color="auto"/>
            </w:tcBorders>
          </w:tcPr>
          <w:p w14:paraId="56D03043" w14:textId="77777777" w:rsidR="00142CB0" w:rsidRPr="00EA181B" w:rsidRDefault="00142CB0" w:rsidP="00A42D26">
            <w:pPr>
              <w:rPr>
                <w:b/>
                <w:bCs/>
              </w:rPr>
            </w:pPr>
            <w:r w:rsidRPr="00EA181B">
              <w:rPr>
                <w:rFonts w:cs="Times New Roman"/>
                <w:b/>
                <w:bCs/>
              </w:rPr>
              <w:t xml:space="preserve">Sensor Shield </w:t>
            </w:r>
            <w:r w:rsidRPr="00EA181B">
              <w:rPr>
                <w:b/>
                <w:bCs/>
              </w:rPr>
              <w:t>Pin</w:t>
            </w:r>
          </w:p>
        </w:tc>
        <w:tc>
          <w:tcPr>
            <w:tcW w:w="1288" w:type="pct"/>
            <w:tcBorders>
              <w:top w:val="single" w:sz="8" w:space="0" w:color="auto"/>
              <w:bottom w:val="single" w:sz="8" w:space="0" w:color="auto"/>
            </w:tcBorders>
          </w:tcPr>
          <w:p w14:paraId="0BD857EE" w14:textId="4563DB60" w:rsidR="00142CB0" w:rsidRPr="00BC49CD" w:rsidRDefault="002E4183" w:rsidP="00A42D26">
            <w:pPr>
              <w:rPr>
                <w:b/>
                <w:bCs/>
              </w:rPr>
            </w:pPr>
            <w:r w:rsidRPr="00BC49CD">
              <w:rPr>
                <w:b/>
                <w:bCs/>
              </w:rPr>
              <w:t xml:space="preserve">SD </w:t>
            </w:r>
            <w:r w:rsidR="00BC49CD" w:rsidRPr="00BC49CD">
              <w:rPr>
                <w:b/>
                <w:bCs/>
              </w:rPr>
              <w:t>c</w:t>
            </w:r>
            <w:r w:rsidRPr="00BC49CD">
              <w:rPr>
                <w:b/>
                <w:bCs/>
              </w:rPr>
              <w:t xml:space="preserve">ard </w:t>
            </w:r>
            <w:r w:rsidR="00BC49CD" w:rsidRPr="00BC49CD">
              <w:rPr>
                <w:b/>
                <w:bCs/>
              </w:rPr>
              <w:t>m</w:t>
            </w:r>
            <w:r w:rsidRPr="00BC49CD">
              <w:rPr>
                <w:b/>
                <w:bCs/>
              </w:rPr>
              <w:t>odule</w:t>
            </w:r>
            <w:r w:rsidR="00142CB0" w:rsidRPr="00BC49CD">
              <w:rPr>
                <w:b/>
                <w:bCs/>
              </w:rPr>
              <w:t xml:space="preserve"> Pin</w:t>
            </w:r>
          </w:p>
        </w:tc>
        <w:tc>
          <w:tcPr>
            <w:tcW w:w="2178" w:type="pct"/>
            <w:vMerge w:val="restart"/>
            <w:vAlign w:val="center"/>
          </w:tcPr>
          <w:p w14:paraId="05B1F3EC" w14:textId="12330360" w:rsidR="00142CB0" w:rsidRPr="00884B95" w:rsidRDefault="009D6D2F" w:rsidP="00A42D26">
            <w:pPr>
              <w:jc w:val="center"/>
            </w:pPr>
            <w:r>
              <w:rPr>
                <w:noProof/>
              </w:rPr>
              <w:drawing>
                <wp:inline distT="0" distB="0" distL="0" distR="0" wp14:anchorId="4A152F4C" wp14:editId="7A315B18">
                  <wp:extent cx="2252640" cy="1530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7952" cy="1547229"/>
                          </a:xfrm>
                          <a:prstGeom prst="rect">
                            <a:avLst/>
                          </a:prstGeom>
                        </pic:spPr>
                      </pic:pic>
                    </a:graphicData>
                  </a:graphic>
                </wp:inline>
              </w:drawing>
            </w:r>
          </w:p>
        </w:tc>
      </w:tr>
      <w:tr w:rsidR="009D6D2F" w14:paraId="064C2877" w14:textId="77777777" w:rsidTr="00234726">
        <w:trPr>
          <w:jc w:val="center"/>
        </w:trPr>
        <w:tc>
          <w:tcPr>
            <w:tcW w:w="1534" w:type="pct"/>
            <w:tcBorders>
              <w:top w:val="single" w:sz="8" w:space="0" w:color="auto"/>
            </w:tcBorders>
          </w:tcPr>
          <w:p w14:paraId="41FC7AA3" w14:textId="09176D08" w:rsidR="00142CB0" w:rsidRPr="00884B95" w:rsidRDefault="00DC4E80" w:rsidP="009D6D2F">
            <w:pPr>
              <w:spacing w:line="360" w:lineRule="auto"/>
            </w:pPr>
            <w:r>
              <w:t>5V</w:t>
            </w:r>
          </w:p>
        </w:tc>
        <w:tc>
          <w:tcPr>
            <w:tcW w:w="1288" w:type="pct"/>
            <w:tcBorders>
              <w:top w:val="single" w:sz="8" w:space="0" w:color="auto"/>
            </w:tcBorders>
          </w:tcPr>
          <w:p w14:paraId="0DF99AB5" w14:textId="3FB2ED8A" w:rsidR="00142CB0" w:rsidRPr="00884B95" w:rsidRDefault="007D742C" w:rsidP="009D6D2F">
            <w:pPr>
              <w:spacing w:line="360" w:lineRule="auto"/>
            </w:pPr>
            <w:r>
              <w:t>VCC</w:t>
            </w:r>
          </w:p>
        </w:tc>
        <w:tc>
          <w:tcPr>
            <w:tcW w:w="2178" w:type="pct"/>
            <w:vMerge/>
          </w:tcPr>
          <w:p w14:paraId="3BB0BCEA" w14:textId="77777777" w:rsidR="00142CB0" w:rsidRDefault="00142CB0" w:rsidP="00A42D26">
            <w:pPr>
              <w:rPr>
                <w:b/>
                <w:bCs/>
              </w:rPr>
            </w:pPr>
          </w:p>
        </w:tc>
      </w:tr>
      <w:tr w:rsidR="009D6D2F" w14:paraId="159CDE04" w14:textId="77777777" w:rsidTr="00234726">
        <w:trPr>
          <w:jc w:val="center"/>
        </w:trPr>
        <w:tc>
          <w:tcPr>
            <w:tcW w:w="1534" w:type="pct"/>
          </w:tcPr>
          <w:p w14:paraId="32B90D56" w14:textId="642D7DDE" w:rsidR="00142CB0" w:rsidRPr="00884B95" w:rsidRDefault="00DC4E80" w:rsidP="009D6D2F">
            <w:pPr>
              <w:spacing w:line="360" w:lineRule="auto"/>
            </w:pPr>
            <w:r>
              <w:t>GND</w:t>
            </w:r>
          </w:p>
        </w:tc>
        <w:tc>
          <w:tcPr>
            <w:tcW w:w="1288" w:type="pct"/>
          </w:tcPr>
          <w:p w14:paraId="00416740" w14:textId="25161A33" w:rsidR="00142CB0" w:rsidRPr="00884B95" w:rsidRDefault="007D742C" w:rsidP="009D6D2F">
            <w:pPr>
              <w:spacing w:line="360" w:lineRule="auto"/>
            </w:pPr>
            <w:r>
              <w:t>GND</w:t>
            </w:r>
          </w:p>
        </w:tc>
        <w:tc>
          <w:tcPr>
            <w:tcW w:w="2178" w:type="pct"/>
            <w:vMerge/>
          </w:tcPr>
          <w:p w14:paraId="6822AEE8" w14:textId="77777777" w:rsidR="00142CB0" w:rsidRDefault="00142CB0" w:rsidP="00A42D26">
            <w:pPr>
              <w:rPr>
                <w:b/>
                <w:bCs/>
              </w:rPr>
            </w:pPr>
          </w:p>
        </w:tc>
      </w:tr>
      <w:tr w:rsidR="009D6D2F" w14:paraId="3E4128A5" w14:textId="77777777" w:rsidTr="00234726">
        <w:trPr>
          <w:jc w:val="center"/>
        </w:trPr>
        <w:tc>
          <w:tcPr>
            <w:tcW w:w="1534" w:type="pct"/>
          </w:tcPr>
          <w:p w14:paraId="3DFDF840" w14:textId="065F82E6" w:rsidR="00142CB0" w:rsidRPr="00884B95" w:rsidRDefault="00DC4E80" w:rsidP="009D6D2F">
            <w:pPr>
              <w:spacing w:line="360" w:lineRule="auto"/>
            </w:pPr>
            <w:r>
              <w:t>D10</w:t>
            </w:r>
          </w:p>
        </w:tc>
        <w:tc>
          <w:tcPr>
            <w:tcW w:w="1288" w:type="pct"/>
          </w:tcPr>
          <w:p w14:paraId="53297CF3" w14:textId="5BBD49D0" w:rsidR="00142CB0" w:rsidRPr="00884B95" w:rsidRDefault="007D742C" w:rsidP="009D6D2F">
            <w:pPr>
              <w:spacing w:line="360" w:lineRule="auto"/>
            </w:pPr>
            <w:r>
              <w:t>CS</w:t>
            </w:r>
          </w:p>
        </w:tc>
        <w:tc>
          <w:tcPr>
            <w:tcW w:w="2178" w:type="pct"/>
            <w:vMerge/>
          </w:tcPr>
          <w:p w14:paraId="79AB5DFA" w14:textId="77777777" w:rsidR="00142CB0" w:rsidRDefault="00142CB0" w:rsidP="00A42D26">
            <w:pPr>
              <w:rPr>
                <w:b/>
                <w:bCs/>
              </w:rPr>
            </w:pPr>
          </w:p>
        </w:tc>
      </w:tr>
      <w:tr w:rsidR="009D6D2F" w14:paraId="3761D2AC" w14:textId="77777777" w:rsidTr="00234726">
        <w:trPr>
          <w:jc w:val="center"/>
        </w:trPr>
        <w:tc>
          <w:tcPr>
            <w:tcW w:w="1534" w:type="pct"/>
          </w:tcPr>
          <w:p w14:paraId="64C12046" w14:textId="7E640778" w:rsidR="00142CB0" w:rsidRPr="00884B95" w:rsidRDefault="00DC4E80" w:rsidP="009D6D2F">
            <w:pPr>
              <w:spacing w:line="360" w:lineRule="auto"/>
            </w:pPr>
            <w:r>
              <w:t>D11</w:t>
            </w:r>
          </w:p>
        </w:tc>
        <w:tc>
          <w:tcPr>
            <w:tcW w:w="1288" w:type="pct"/>
          </w:tcPr>
          <w:p w14:paraId="60001191" w14:textId="3A3635C8" w:rsidR="00142CB0" w:rsidRPr="00884B95" w:rsidRDefault="007D742C" w:rsidP="009D6D2F">
            <w:pPr>
              <w:spacing w:line="360" w:lineRule="auto"/>
            </w:pPr>
            <w:r>
              <w:t>MOSI</w:t>
            </w:r>
          </w:p>
        </w:tc>
        <w:tc>
          <w:tcPr>
            <w:tcW w:w="2178" w:type="pct"/>
            <w:vMerge/>
          </w:tcPr>
          <w:p w14:paraId="7DAED657" w14:textId="77777777" w:rsidR="00142CB0" w:rsidRDefault="00142CB0" w:rsidP="00A42D26">
            <w:pPr>
              <w:rPr>
                <w:b/>
                <w:bCs/>
              </w:rPr>
            </w:pPr>
          </w:p>
        </w:tc>
      </w:tr>
      <w:tr w:rsidR="009D6D2F" w14:paraId="3906B433" w14:textId="77777777" w:rsidTr="00234726">
        <w:trPr>
          <w:jc w:val="center"/>
        </w:trPr>
        <w:tc>
          <w:tcPr>
            <w:tcW w:w="1534" w:type="pct"/>
          </w:tcPr>
          <w:p w14:paraId="3EDBEF1F" w14:textId="003B525D" w:rsidR="00142CB0" w:rsidRPr="00DA6310" w:rsidRDefault="00DC4E80" w:rsidP="009D6D2F">
            <w:pPr>
              <w:spacing w:line="360" w:lineRule="auto"/>
            </w:pPr>
            <w:r>
              <w:t>D12</w:t>
            </w:r>
          </w:p>
        </w:tc>
        <w:tc>
          <w:tcPr>
            <w:tcW w:w="1288" w:type="pct"/>
          </w:tcPr>
          <w:p w14:paraId="16713B8D" w14:textId="58EB7273" w:rsidR="00142CB0" w:rsidRPr="00884B95" w:rsidRDefault="007D742C" w:rsidP="009D6D2F">
            <w:pPr>
              <w:spacing w:line="360" w:lineRule="auto"/>
            </w:pPr>
            <w:r>
              <w:t>MISO</w:t>
            </w:r>
          </w:p>
        </w:tc>
        <w:tc>
          <w:tcPr>
            <w:tcW w:w="2178" w:type="pct"/>
            <w:vMerge/>
          </w:tcPr>
          <w:p w14:paraId="1106480C" w14:textId="77777777" w:rsidR="00142CB0" w:rsidRDefault="00142CB0" w:rsidP="00A42D26">
            <w:pPr>
              <w:rPr>
                <w:b/>
                <w:bCs/>
              </w:rPr>
            </w:pPr>
          </w:p>
        </w:tc>
      </w:tr>
      <w:tr w:rsidR="009D6D2F" w14:paraId="17B53E4C" w14:textId="77777777" w:rsidTr="00234726">
        <w:trPr>
          <w:jc w:val="center"/>
        </w:trPr>
        <w:tc>
          <w:tcPr>
            <w:tcW w:w="1534" w:type="pct"/>
          </w:tcPr>
          <w:p w14:paraId="513BD913" w14:textId="7E880728" w:rsidR="00142CB0" w:rsidRPr="00DA6310" w:rsidRDefault="00DC4E80" w:rsidP="009D6D2F">
            <w:pPr>
              <w:spacing w:line="360" w:lineRule="auto"/>
            </w:pPr>
            <w:r>
              <w:t>D13</w:t>
            </w:r>
          </w:p>
        </w:tc>
        <w:tc>
          <w:tcPr>
            <w:tcW w:w="1288" w:type="pct"/>
          </w:tcPr>
          <w:p w14:paraId="000391DC" w14:textId="55FA76BD" w:rsidR="00142CB0" w:rsidRPr="00884B95" w:rsidRDefault="007D742C" w:rsidP="009D6D2F">
            <w:pPr>
              <w:spacing w:line="360" w:lineRule="auto"/>
            </w:pPr>
            <w:r>
              <w:t>SCK</w:t>
            </w:r>
          </w:p>
        </w:tc>
        <w:tc>
          <w:tcPr>
            <w:tcW w:w="2178" w:type="pct"/>
            <w:vMerge/>
          </w:tcPr>
          <w:p w14:paraId="23FF643D" w14:textId="77777777" w:rsidR="00142CB0" w:rsidRDefault="00142CB0" w:rsidP="00A42D26">
            <w:pPr>
              <w:rPr>
                <w:b/>
                <w:bCs/>
              </w:rPr>
            </w:pPr>
          </w:p>
        </w:tc>
      </w:tr>
    </w:tbl>
    <w:p w14:paraId="45722CA3" w14:textId="23C117E9" w:rsidR="00234726" w:rsidRPr="00234726" w:rsidRDefault="00234726" w:rsidP="002F4F0D">
      <w:pPr>
        <w:pStyle w:val="Heading2"/>
        <w:rPr>
          <w:ins w:id="34" w:author="#CUI SHUAIWEN#" w:date="2025-07-26T09:14:00Z" w16du:dateUtc="2025-07-26T01:14:00Z"/>
          <w:rFonts w:eastAsiaTheme="minorEastAsia" w:cstheme="minorBidi"/>
          <w:b w:val="0"/>
          <w:color w:val="EE0000"/>
          <w:sz w:val="22"/>
          <w:szCs w:val="22"/>
          <w:rPrChange w:id="35" w:author="#CUI SHUAIWEN#" w:date="2025-07-26T09:14:00Z" w16du:dateUtc="2025-07-26T01:14:00Z">
            <w:rPr>
              <w:ins w:id="36" w:author="#CUI SHUAIWEN#" w:date="2025-07-26T09:14:00Z" w16du:dateUtc="2025-07-26T01:14:00Z"/>
            </w:rPr>
          </w:rPrChange>
        </w:rPr>
      </w:pPr>
      <w:ins w:id="37" w:author="#CUI SHUAIWEN#" w:date="2025-07-26T09:14:00Z" w16du:dateUtc="2025-07-26T01:14:00Z">
        <w:r w:rsidRPr="006A353D">
          <w:rPr>
            <w:rFonts w:eastAsiaTheme="minorEastAsia" w:cstheme="minorBidi"/>
            <w:b w:val="0"/>
            <w:color w:val="EE0000"/>
            <w:sz w:val="22"/>
            <w:szCs w:val="22"/>
          </w:rPr>
          <w:t>T</w:t>
        </w:r>
        <w:r w:rsidRPr="006A353D">
          <w:rPr>
            <w:rFonts w:eastAsiaTheme="minorEastAsia" w:cstheme="minorBidi" w:hint="eastAsia"/>
            <w:b w:val="0"/>
            <w:color w:val="EE0000"/>
            <w:sz w:val="22"/>
            <w:szCs w:val="22"/>
          </w:rPr>
          <w:t>ip</w:t>
        </w:r>
        <w:r w:rsidRPr="006A353D">
          <w:rPr>
            <w:rFonts w:eastAsiaTheme="minorEastAsia" w:cstheme="minorBidi"/>
            <w:b w:val="0"/>
            <w:color w:val="EE0000"/>
            <w:sz w:val="22"/>
            <w:szCs w:val="22"/>
          </w:rPr>
          <w:t xml:space="preserve">: </w:t>
        </w:r>
        <w:r>
          <w:rPr>
            <w:rFonts w:eastAsiaTheme="minorEastAsia" w:cstheme="minorBidi"/>
            <w:b w:val="0"/>
            <w:color w:val="EE0000"/>
            <w:sz w:val="22"/>
            <w:szCs w:val="22"/>
          </w:rPr>
          <w:t xml:space="preserve">please ensure that the </w:t>
        </w:r>
        <w:r w:rsidR="008E0F20">
          <w:rPr>
            <w:rFonts w:eastAsiaTheme="minorEastAsia" w:cstheme="minorBidi"/>
            <w:b w:val="0"/>
            <w:color w:val="EE0000"/>
            <w:sz w:val="22"/>
            <w:szCs w:val="22"/>
          </w:rPr>
          <w:t>Dupont</w:t>
        </w:r>
        <w:r>
          <w:rPr>
            <w:rFonts w:eastAsiaTheme="minorEastAsia" w:cstheme="minorBidi"/>
            <w:b w:val="0"/>
            <w:color w:val="EE0000"/>
            <w:sz w:val="22"/>
            <w:szCs w:val="22"/>
          </w:rPr>
          <w:t xml:space="preserve"> wires are connected tightly.</w:t>
        </w:r>
      </w:ins>
    </w:p>
    <w:p w14:paraId="4369A5A1" w14:textId="14EC39CD" w:rsidR="00F56DD3" w:rsidRDefault="002F4F0D" w:rsidP="002F4F0D">
      <w:pPr>
        <w:pStyle w:val="Heading2"/>
      </w:pPr>
      <w:r>
        <w:t xml:space="preserve">2.7 </w:t>
      </w:r>
      <w:r w:rsidR="00F56DD3">
        <w:t>Power</w:t>
      </w:r>
      <w:r w:rsidR="00DF2CEE">
        <w:t xml:space="preserve"> Supply</w:t>
      </w:r>
    </w:p>
    <w:p w14:paraId="45441DF4" w14:textId="700645C6" w:rsidR="00EF0A38" w:rsidRDefault="00604E75" w:rsidP="002368BD">
      <w:pPr>
        <w:jc w:val="both"/>
        <w:rPr>
          <w:ins w:id="38" w:author="#CUI SHUAIWEN#" w:date="2025-07-25T23:47:00Z" w16du:dateUtc="2025-07-25T15:47:00Z"/>
        </w:rPr>
      </w:pPr>
      <w:r>
        <w:t>Here</w:t>
      </w:r>
      <w:r w:rsidRPr="00604E75">
        <w:t xml:space="preserve"> uses two 18650 lithium batteries</w:t>
      </w:r>
      <w:r>
        <w:t xml:space="preserve"> (Figure 8)</w:t>
      </w:r>
      <w:r w:rsidRPr="00604E75">
        <w:t xml:space="preserve"> for </w:t>
      </w:r>
      <w:r>
        <w:t xml:space="preserve">the </w:t>
      </w:r>
      <w:r w:rsidRPr="00604E75">
        <w:t xml:space="preserve">power supply. The </w:t>
      </w:r>
      <w:proofErr w:type="gramStart"/>
      <w:r w:rsidRPr="00604E75">
        <w:t>18650 lithium</w:t>
      </w:r>
      <w:proofErr w:type="gramEnd"/>
      <w:r w:rsidRPr="00604E75">
        <w:t xml:space="preserve"> battery is a commonly used rechargeable battery with high energy density and long service life. They are typically used in portable electronic devices and power tools.</w:t>
      </w:r>
      <w:ins w:id="39" w:author="#CUI SHUAIWEN#" w:date="2025-07-25T23:45:00Z" w16du:dateUtc="2025-07-25T15:45:00Z">
        <w:r w:rsidR="002368BD">
          <w:rPr>
            <w:rFonts w:hint="eastAsia"/>
          </w:rPr>
          <w:t xml:space="preserve"> </w:t>
        </w:r>
      </w:ins>
    </w:p>
    <w:p w14:paraId="5633FEFD" w14:textId="2EDB3529" w:rsidR="002368BD" w:rsidDel="002368BD" w:rsidRDefault="002368BD">
      <w:pPr>
        <w:jc w:val="both"/>
        <w:rPr>
          <w:del w:id="40" w:author="#CUI SHUAIWEN#" w:date="2025-07-25T23:48:00Z" w16du:dateUtc="2025-07-25T15:48:00Z"/>
        </w:rPr>
        <w:pPrChange w:id="41" w:author="#CUI SHUAIWEN#" w:date="2025-07-25T23:44:00Z" w16du:dateUtc="2025-07-25T15:44:00Z">
          <w:pPr/>
        </w:pPrChange>
      </w:pPr>
    </w:p>
    <w:p w14:paraId="0AFB64D2" w14:textId="30303A94" w:rsidR="00DD268C" w:rsidRDefault="00075FC5" w:rsidP="00EF0A38">
      <w:pPr>
        <w:spacing w:before="120" w:after="0"/>
        <w:jc w:val="center"/>
      </w:pPr>
      <w:r>
        <w:rPr>
          <w:noProof/>
        </w:rPr>
        <w:drawing>
          <wp:inline distT="0" distB="0" distL="0" distR="0" wp14:anchorId="094246E0" wp14:editId="5C9A3862">
            <wp:extent cx="4342774" cy="255307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777" b="14793"/>
                    <a:stretch/>
                  </pic:blipFill>
                  <pic:spPr bwMode="auto">
                    <a:xfrm>
                      <a:off x="0" y="0"/>
                      <a:ext cx="4364130" cy="2565632"/>
                    </a:xfrm>
                    <a:prstGeom prst="rect">
                      <a:avLst/>
                    </a:prstGeom>
                    <a:noFill/>
                    <a:ln>
                      <a:noFill/>
                    </a:ln>
                    <a:extLst>
                      <a:ext uri="{53640926-AAD7-44D8-BBD7-CCE9431645EC}">
                        <a14:shadowObscured xmlns:a14="http://schemas.microsoft.com/office/drawing/2010/main"/>
                      </a:ext>
                    </a:extLst>
                  </pic:spPr>
                </pic:pic>
              </a:graphicData>
            </a:graphic>
          </wp:inline>
        </w:drawing>
      </w:r>
    </w:p>
    <w:p w14:paraId="30F92E0B" w14:textId="234EC2D3" w:rsidR="00075FC5" w:rsidRDefault="00075FC5" w:rsidP="00075FC5">
      <w:pPr>
        <w:jc w:val="center"/>
      </w:pPr>
      <w:r w:rsidRPr="00075FC5">
        <w:rPr>
          <w:b/>
          <w:bCs/>
        </w:rPr>
        <w:lastRenderedPageBreak/>
        <w:t>Figure 8.</w:t>
      </w:r>
      <w:r>
        <w:rPr>
          <w:b/>
          <w:bCs/>
        </w:rPr>
        <w:t xml:space="preserve"> </w:t>
      </w:r>
      <w:r w:rsidRPr="00075FC5">
        <w:t>Battery</w:t>
      </w:r>
      <w:r w:rsidRPr="00075FC5">
        <w:rPr>
          <w:b/>
          <w:bCs/>
        </w:rPr>
        <w:t xml:space="preserve"> </w:t>
      </w:r>
      <w:r w:rsidRPr="00075FC5">
        <w:t>power</w:t>
      </w:r>
    </w:p>
    <w:p w14:paraId="6BC0F01D" w14:textId="77777777" w:rsidR="002368BD" w:rsidRDefault="00FB0190" w:rsidP="002368BD">
      <w:pPr>
        <w:jc w:val="both"/>
        <w:rPr>
          <w:ins w:id="42" w:author="#CUI SHUAIWEN#" w:date="2025-07-25T23:48:00Z" w16du:dateUtc="2025-07-25T15:48:00Z"/>
        </w:rPr>
      </w:pPr>
      <w:r w:rsidRPr="00FB0190">
        <w:t xml:space="preserve">To facilitate the installation and replacement of batteries, this project uses </w:t>
      </w:r>
      <w:r>
        <w:t>a</w:t>
      </w:r>
      <w:r w:rsidRPr="00FB0190">
        <w:t xml:space="preserve"> battery holder. The battery holder can accommodate two 18650 lithium batteries and provides the necessary connection interface. It is usually equipped with an indicator light, allowing users </w:t>
      </w:r>
      <w:r w:rsidR="005F3C99">
        <w:t>to check the battery status easily</w:t>
      </w:r>
      <w:r w:rsidRPr="00FB0190">
        <w:t>.</w:t>
      </w:r>
      <w:ins w:id="43" w:author="#CUI SHUAIWEN#" w:date="2025-07-25T23:48:00Z" w16du:dateUtc="2025-07-25T15:48:00Z">
        <w:r w:rsidR="002368BD">
          <w:rPr>
            <w:rFonts w:hint="eastAsia"/>
          </w:rPr>
          <w:t xml:space="preserve"> </w:t>
        </w:r>
        <w:r w:rsidR="002368BD" w:rsidRPr="002368BD">
          <w:t xml:space="preserve">Please note that the batteries may not fit perfectly into the holder—this is not an issue. Do not apply excessive force. </w:t>
        </w:r>
        <w:proofErr w:type="gramStart"/>
        <w:r w:rsidR="002368BD" w:rsidRPr="002368BD">
          <w:t>As long as</w:t>
        </w:r>
        <w:proofErr w:type="gramEnd"/>
        <w:r w:rsidR="002368BD" w:rsidRPr="002368BD">
          <w:t xml:space="preserve"> the power indicator lights up, the connection is sufficient.</w:t>
        </w:r>
      </w:ins>
    </w:p>
    <w:p w14:paraId="1F94DCD7" w14:textId="63C88690" w:rsidR="00C65DC7" w:rsidRDefault="00C65DC7">
      <w:pPr>
        <w:spacing w:after="0" w:line="240" w:lineRule="auto"/>
        <w:jc w:val="both"/>
        <w:pPrChange w:id="44" w:author="#CUI SHUAIWEN#" w:date="2025-07-25T23:45:00Z" w16du:dateUtc="2025-07-25T15:45:00Z">
          <w:pPr>
            <w:spacing w:after="0" w:line="240" w:lineRule="auto"/>
          </w:pPr>
        </w:pPrChange>
      </w:pPr>
    </w:p>
    <w:p w14:paraId="12FB91FE" w14:textId="3E118BF5" w:rsidR="002550FA" w:rsidRDefault="00ED7DBA" w:rsidP="00ED7DBA">
      <w:pPr>
        <w:pStyle w:val="Heading2"/>
      </w:pPr>
      <w:r>
        <w:t xml:space="preserve">2.8 </w:t>
      </w:r>
      <w:r w:rsidR="002550FA">
        <w:t>Enclo</w:t>
      </w:r>
      <w:r w:rsidR="005F7155">
        <w:t>sure</w:t>
      </w:r>
    </w:p>
    <w:p w14:paraId="2DEC11FF" w14:textId="4AF8527B" w:rsidR="000E4418" w:rsidRDefault="00E925C7" w:rsidP="00E925C7">
      <w:r>
        <w:t>A</w:t>
      </w:r>
      <w:r w:rsidRPr="00E925C7">
        <w:t>n enclosure is designed to house various components. The enclosure is constructed from durable materials to ensure longevity and protection for the internal components.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8"/>
        <w:gridCol w:w="2856"/>
      </w:tblGrid>
      <w:tr w:rsidR="0057209E" w14:paraId="6625C62D" w14:textId="77777777" w:rsidTr="0057209E">
        <w:trPr>
          <w:jc w:val="center"/>
        </w:trPr>
        <w:tc>
          <w:tcPr>
            <w:tcW w:w="0" w:type="auto"/>
            <w:vMerge w:val="restart"/>
            <w:vAlign w:val="center"/>
          </w:tcPr>
          <w:p w14:paraId="74426154" w14:textId="425316D7" w:rsidR="0057209E" w:rsidRDefault="0057209E" w:rsidP="0057209E">
            <w:pPr>
              <w:jc w:val="right"/>
            </w:pPr>
            <w:r>
              <w:rPr>
                <w:noProof/>
              </w:rPr>
              <w:drawing>
                <wp:inline distT="0" distB="0" distL="0" distR="0" wp14:anchorId="08A01964" wp14:editId="00FAB84C">
                  <wp:extent cx="3192855" cy="2394641"/>
                  <wp:effectExtent l="0" t="953" r="6668" b="666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193792" cy="2395344"/>
                          </a:xfrm>
                          <a:prstGeom prst="rect">
                            <a:avLst/>
                          </a:prstGeom>
                          <a:noFill/>
                          <a:ln>
                            <a:noFill/>
                          </a:ln>
                        </pic:spPr>
                      </pic:pic>
                    </a:graphicData>
                  </a:graphic>
                </wp:inline>
              </w:drawing>
            </w:r>
          </w:p>
        </w:tc>
        <w:tc>
          <w:tcPr>
            <w:tcW w:w="0" w:type="auto"/>
            <w:vAlign w:val="center"/>
          </w:tcPr>
          <w:p w14:paraId="319CC45C" w14:textId="20C75B9A" w:rsidR="0057209E" w:rsidRDefault="0057209E" w:rsidP="0057209E">
            <w:r>
              <w:rPr>
                <w:noProof/>
              </w:rPr>
              <w:drawing>
                <wp:inline distT="0" distB="0" distL="0" distR="0" wp14:anchorId="1B11DEAA" wp14:editId="544C805B">
                  <wp:extent cx="1653767" cy="12403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6913" cy="1242684"/>
                          </a:xfrm>
                          <a:prstGeom prst="rect">
                            <a:avLst/>
                          </a:prstGeom>
                          <a:noFill/>
                          <a:ln>
                            <a:noFill/>
                          </a:ln>
                        </pic:spPr>
                      </pic:pic>
                    </a:graphicData>
                  </a:graphic>
                </wp:inline>
              </w:drawing>
            </w:r>
          </w:p>
        </w:tc>
      </w:tr>
      <w:tr w:rsidR="0057209E" w14:paraId="055859AF" w14:textId="77777777" w:rsidTr="0057209E">
        <w:trPr>
          <w:jc w:val="center"/>
        </w:trPr>
        <w:tc>
          <w:tcPr>
            <w:tcW w:w="0" w:type="auto"/>
            <w:vMerge/>
          </w:tcPr>
          <w:p w14:paraId="5230947F" w14:textId="77777777" w:rsidR="0057209E" w:rsidRDefault="0057209E" w:rsidP="00E925C7"/>
        </w:tc>
        <w:tc>
          <w:tcPr>
            <w:tcW w:w="0" w:type="auto"/>
            <w:vAlign w:val="bottom"/>
          </w:tcPr>
          <w:p w14:paraId="2CBDB869" w14:textId="6DBE31F4" w:rsidR="0057209E" w:rsidRDefault="0057209E" w:rsidP="0057209E">
            <w:r>
              <w:rPr>
                <w:noProof/>
              </w:rPr>
              <w:drawing>
                <wp:inline distT="0" distB="0" distL="0" distR="0" wp14:anchorId="348F4617" wp14:editId="54AF2117">
                  <wp:extent cx="1669595" cy="185143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3412" cy="1877845"/>
                          </a:xfrm>
                          <a:prstGeom prst="rect">
                            <a:avLst/>
                          </a:prstGeom>
                        </pic:spPr>
                      </pic:pic>
                    </a:graphicData>
                  </a:graphic>
                </wp:inline>
              </w:drawing>
            </w:r>
          </w:p>
        </w:tc>
      </w:tr>
    </w:tbl>
    <w:p w14:paraId="33811BF7" w14:textId="15B34A42" w:rsidR="0057209E" w:rsidRPr="00A24439" w:rsidRDefault="0057209E" w:rsidP="00A24439">
      <w:pPr>
        <w:jc w:val="center"/>
        <w:rPr>
          <w:b/>
          <w:bCs/>
        </w:rPr>
      </w:pPr>
      <w:r w:rsidRPr="00A24439">
        <w:rPr>
          <w:b/>
          <w:bCs/>
        </w:rPr>
        <w:t xml:space="preserve">Figure </w:t>
      </w:r>
      <w:r w:rsidR="00A24439" w:rsidRPr="00A24439">
        <w:rPr>
          <w:b/>
          <w:bCs/>
        </w:rPr>
        <w:t>9.</w:t>
      </w:r>
      <w:r w:rsidR="00A24439">
        <w:rPr>
          <w:b/>
          <w:bCs/>
        </w:rPr>
        <w:t xml:space="preserve"> </w:t>
      </w:r>
      <w:r w:rsidR="00A24439" w:rsidRPr="00A24439">
        <w:t>Different views of enclosure</w:t>
      </w:r>
    </w:p>
    <w:p w14:paraId="4B46DA7E" w14:textId="407AEFD7" w:rsidR="000C54AD" w:rsidRPr="003E5503" w:rsidRDefault="00ED7DBA" w:rsidP="00ED7DBA">
      <w:pPr>
        <w:pStyle w:val="Heading2"/>
      </w:pPr>
      <w:r w:rsidRPr="003E5503">
        <w:t xml:space="preserve">2.9 </w:t>
      </w:r>
      <w:r w:rsidR="00423423" w:rsidRPr="003E5503">
        <w:t>Sensor</w:t>
      </w:r>
      <w:r w:rsidR="00661498" w:rsidRPr="003E5503">
        <w:t xml:space="preserve"> </w:t>
      </w:r>
      <w:r w:rsidR="00423423" w:rsidRPr="003E5503">
        <w:t>Assembly</w:t>
      </w:r>
    </w:p>
    <w:p w14:paraId="1A48E905" w14:textId="321C8471" w:rsidR="00FF5A50" w:rsidRDefault="00666B96" w:rsidP="00FF5A50">
      <w:r w:rsidRPr="00F34245">
        <w:rPr>
          <w:highlight w:val="yellow"/>
        </w:rPr>
        <w:t>A</w:t>
      </w:r>
      <w:r w:rsidR="001065FE" w:rsidRPr="00F34245">
        <w:rPr>
          <w:highlight w:val="yellow"/>
        </w:rPr>
        <w:t xml:space="preserve">ssemble an IoT wireless </w:t>
      </w:r>
      <w:r w:rsidR="009C4E70" w:rsidRPr="00F34245">
        <w:rPr>
          <w:highlight w:val="yellow"/>
        </w:rPr>
        <w:t xml:space="preserve">sensor </w:t>
      </w:r>
      <w:r w:rsidR="001065FE" w:rsidRPr="00F34245">
        <w:rPr>
          <w:highlight w:val="yellow"/>
        </w:rPr>
        <w:t>node</w:t>
      </w:r>
      <w:r w:rsidRPr="00F34245">
        <w:rPr>
          <w:highlight w:val="yellow"/>
        </w:rPr>
        <w:t xml:space="preserve"> </w:t>
      </w:r>
      <w:r w:rsidR="008E1DDA">
        <w:rPr>
          <w:highlight w:val="yellow"/>
        </w:rPr>
        <w:t>according to</w:t>
      </w:r>
      <w:r w:rsidRPr="00F34245">
        <w:rPr>
          <w:highlight w:val="yellow"/>
        </w:rPr>
        <w:t xml:space="preserve"> the</w:t>
      </w:r>
      <w:r w:rsidR="008E1DDA">
        <w:rPr>
          <w:highlight w:val="yellow"/>
        </w:rPr>
        <w:t xml:space="preserve"> following</w:t>
      </w:r>
      <w:r w:rsidRPr="00F34245">
        <w:rPr>
          <w:highlight w:val="yellow"/>
        </w:rPr>
        <w:t xml:space="preserve"> steps:</w:t>
      </w:r>
    </w:p>
    <w:tbl>
      <w:tblPr>
        <w:tblStyle w:val="TableGrid"/>
        <w:tblW w:w="0" w:type="auto"/>
        <w:shd w:val="clear" w:color="auto" w:fill="E2EFD9" w:themeFill="accent6" w:themeFillTint="33"/>
        <w:tblLook w:val="04A0" w:firstRow="1" w:lastRow="0" w:firstColumn="1" w:lastColumn="0" w:noHBand="0" w:noVBand="1"/>
      </w:tblPr>
      <w:tblGrid>
        <w:gridCol w:w="8630"/>
      </w:tblGrid>
      <w:tr w:rsidR="004007E3" w14:paraId="3E96FD7D" w14:textId="77777777" w:rsidTr="003E5503">
        <w:tc>
          <w:tcPr>
            <w:tcW w:w="8630" w:type="dxa"/>
            <w:shd w:val="clear" w:color="auto" w:fill="E2EFD9" w:themeFill="accent6" w:themeFillTint="33"/>
          </w:tcPr>
          <w:p w14:paraId="505A4F03" w14:textId="77777777" w:rsidR="004007E3" w:rsidRDefault="004007E3" w:rsidP="004007E3">
            <w:pPr>
              <w:pStyle w:val="ListParagraph"/>
              <w:numPr>
                <w:ilvl w:val="0"/>
                <w:numId w:val="6"/>
              </w:numPr>
            </w:pPr>
            <w:r>
              <w:t xml:space="preserve">Connect the Arduino </w:t>
            </w:r>
            <w:r w:rsidRPr="001F305D">
              <w:t>Uno R4 WIFI</w:t>
            </w:r>
            <w:r>
              <w:t xml:space="preserve"> with the Sensor Shield (main board).</w:t>
            </w:r>
          </w:p>
          <w:p w14:paraId="3395F6CA" w14:textId="77777777" w:rsidR="004007E3" w:rsidRDefault="004007E3" w:rsidP="004007E3">
            <w:pPr>
              <w:pStyle w:val="ListParagraph"/>
              <w:numPr>
                <w:ilvl w:val="0"/>
                <w:numId w:val="6"/>
              </w:numPr>
            </w:pPr>
            <w:r>
              <w:t>Put batteries in the holder.</w:t>
            </w:r>
          </w:p>
          <w:p w14:paraId="1B296EEA" w14:textId="77777777" w:rsidR="004007E3" w:rsidRDefault="004007E3" w:rsidP="004007E3">
            <w:pPr>
              <w:pStyle w:val="ListParagraph"/>
              <w:numPr>
                <w:ilvl w:val="0"/>
                <w:numId w:val="6"/>
              </w:numPr>
            </w:pPr>
            <w:r>
              <w:t>Put the main board and the battery holder into the enclosure (see Figure 9).</w:t>
            </w:r>
          </w:p>
          <w:p w14:paraId="1F90BE15" w14:textId="4796DFAF" w:rsidR="004007E3" w:rsidRDefault="004007E3" w:rsidP="004007E3">
            <w:pPr>
              <w:pStyle w:val="ListParagraph"/>
              <w:numPr>
                <w:ilvl w:val="0"/>
                <w:numId w:val="6"/>
              </w:numPr>
            </w:pPr>
            <w:r>
              <w:t>Connect the MPU6050 to the Sensor Shield</w:t>
            </w:r>
            <w:r w:rsidR="00586CCA">
              <w:t xml:space="preserve"> (see Table 2)</w:t>
            </w:r>
            <w:r>
              <w:t>, with wires passing through the hole.</w:t>
            </w:r>
          </w:p>
          <w:p w14:paraId="0ED8F284" w14:textId="1EC104C6" w:rsidR="004007E3" w:rsidRDefault="004007E3" w:rsidP="004007E3">
            <w:pPr>
              <w:pStyle w:val="ListParagraph"/>
              <w:numPr>
                <w:ilvl w:val="0"/>
                <w:numId w:val="6"/>
              </w:numPr>
            </w:pPr>
            <w:r>
              <w:t xml:space="preserve">Connect the radio frequency </w:t>
            </w:r>
            <w:r w:rsidRPr="008261C6">
              <w:t xml:space="preserve">nRF24L01 </w:t>
            </w:r>
            <w:r>
              <w:t>to the Sensor Shield</w:t>
            </w:r>
            <w:r w:rsidR="00586CCA">
              <w:t xml:space="preserve"> (see Table 3)</w:t>
            </w:r>
            <w:r>
              <w:t>, with the antenna passing through the hole.</w:t>
            </w:r>
          </w:p>
          <w:p w14:paraId="33DC5EFC" w14:textId="738CF562" w:rsidR="004007E3" w:rsidRDefault="004007E3" w:rsidP="004007E3">
            <w:pPr>
              <w:pStyle w:val="ListParagraph"/>
              <w:numPr>
                <w:ilvl w:val="0"/>
                <w:numId w:val="6"/>
              </w:numPr>
            </w:pPr>
            <w:r>
              <w:t>Connect the RGB LED to the Sensor Shield</w:t>
            </w:r>
            <w:r w:rsidR="00586CCA">
              <w:t xml:space="preserve"> (see Table 4)</w:t>
            </w:r>
            <w:r>
              <w:t>, with wires passing through the hole.</w:t>
            </w:r>
          </w:p>
          <w:p w14:paraId="2834C9C2" w14:textId="77777777" w:rsidR="004007E3" w:rsidRDefault="004007E3" w:rsidP="004007E3">
            <w:pPr>
              <w:pStyle w:val="ListParagraph"/>
              <w:numPr>
                <w:ilvl w:val="0"/>
                <w:numId w:val="6"/>
              </w:numPr>
            </w:pPr>
            <w:r>
              <w:lastRenderedPageBreak/>
              <w:t>Connect the SD card module to the Sensor Shield (see Table 5) and put it inside the enclosure.</w:t>
            </w:r>
          </w:p>
          <w:p w14:paraId="0EE6DDD8" w14:textId="77777777" w:rsidR="004007E3" w:rsidRDefault="004007E3" w:rsidP="00FF5A50">
            <w:pPr>
              <w:pStyle w:val="ListParagraph"/>
              <w:numPr>
                <w:ilvl w:val="0"/>
                <w:numId w:val="6"/>
              </w:numPr>
            </w:pPr>
            <w:r>
              <w:t>Cover the enclosure.</w:t>
            </w:r>
          </w:p>
          <w:p w14:paraId="06E5F28F" w14:textId="431AE819" w:rsidR="000423D3" w:rsidRDefault="000423D3" w:rsidP="00FF5A50">
            <w:pPr>
              <w:pStyle w:val="ListParagraph"/>
              <w:numPr>
                <w:ilvl w:val="0"/>
                <w:numId w:val="6"/>
              </w:numPr>
            </w:pPr>
            <w:r>
              <w:t>When</w:t>
            </w:r>
            <w:r w:rsidR="008F4478">
              <w:t xml:space="preserve"> in</w:t>
            </w:r>
            <w:r>
              <w:t xml:space="preserve"> us</w:t>
            </w:r>
            <w:r w:rsidR="008F4478">
              <w:t>e</w:t>
            </w:r>
            <w:r>
              <w:t xml:space="preserve">, connect the battery to the Arduino Uno R4 WIFI via USB.  </w:t>
            </w:r>
          </w:p>
        </w:tc>
      </w:tr>
    </w:tbl>
    <w:p w14:paraId="007D5A5E" w14:textId="77777777" w:rsidR="004007E3" w:rsidRDefault="004007E3" w:rsidP="00FF5A50"/>
    <w:p w14:paraId="39A4E93A" w14:textId="6F8B839F" w:rsidR="000F43B5" w:rsidRDefault="00625A0D" w:rsidP="003B20EA">
      <w:pPr>
        <w:pStyle w:val="Heading1"/>
        <w:numPr>
          <w:ilvl w:val="0"/>
          <w:numId w:val="2"/>
        </w:numPr>
        <w:rPr>
          <w:rFonts w:cs="Times New Roman"/>
        </w:rPr>
      </w:pPr>
      <w:r>
        <w:rPr>
          <w:rFonts w:cs="Times New Roman"/>
        </w:rPr>
        <w:t>Programming</w:t>
      </w:r>
    </w:p>
    <w:p w14:paraId="0CEA795B" w14:textId="3EB5BA59" w:rsidR="0040169A" w:rsidRDefault="004572D7" w:rsidP="00F23051">
      <w:pPr>
        <w:pStyle w:val="Heading2"/>
        <w:numPr>
          <w:ilvl w:val="1"/>
          <w:numId w:val="4"/>
        </w:numPr>
      </w:pPr>
      <w:r>
        <w:t xml:space="preserve"> </w:t>
      </w:r>
      <w:r w:rsidR="00A75C55">
        <w:rPr>
          <w:rFonts w:hint="eastAsia"/>
        </w:rPr>
        <w:t>Install</w:t>
      </w:r>
      <w:r w:rsidR="00A75C55">
        <w:t xml:space="preserve"> </w:t>
      </w:r>
      <w:r w:rsidR="00A75C55">
        <w:rPr>
          <w:rFonts w:hint="eastAsia"/>
        </w:rPr>
        <w:t>D</w:t>
      </w:r>
      <w:r w:rsidR="0040169A">
        <w:t xml:space="preserve">evelopment </w:t>
      </w:r>
      <w:r w:rsidR="00A75C55">
        <w:t>E</w:t>
      </w:r>
      <w:r w:rsidR="0040169A">
        <w:t>nvironment</w:t>
      </w:r>
      <w:r w:rsidR="00A75C55">
        <w:t xml:space="preserve"> </w:t>
      </w:r>
    </w:p>
    <w:p w14:paraId="2ACDDB75" w14:textId="5E0ECFD9" w:rsidR="00537678" w:rsidRDefault="00914D67" w:rsidP="00537678">
      <w:r>
        <w:t xml:space="preserve">For programming, the first thing is to build </w:t>
      </w:r>
      <w:r w:rsidR="0024046F">
        <w:t xml:space="preserve">the </w:t>
      </w:r>
      <w:r>
        <w:t>development environment.</w:t>
      </w:r>
      <w:r w:rsidR="007A06AC">
        <w:t xml:space="preserve"> Here, we chose Visual Studio Code (VSCode) as the</w:t>
      </w:r>
      <w:r w:rsidR="006F7128">
        <w:t xml:space="preserve"> code</w:t>
      </w:r>
      <w:r w:rsidR="007A06AC">
        <w:t xml:space="preserve"> editor. </w:t>
      </w:r>
      <w:r w:rsidR="006F7128">
        <w:t xml:space="preserve">To facilitate the development, </w:t>
      </w:r>
      <w:r w:rsidR="002C624D">
        <w:t xml:space="preserve">a VSCode plugin, PlatformIO, is </w:t>
      </w:r>
      <w:r w:rsidR="00722C80">
        <w:t xml:space="preserve">required to be installed. It supports embedded project management, debugging, code build, etc. </w:t>
      </w:r>
    </w:p>
    <w:p w14:paraId="2E96FA21" w14:textId="6CF454E5" w:rsidR="00F34245" w:rsidRPr="006F1CB8" w:rsidRDefault="00F34245" w:rsidP="00537678">
      <w:r w:rsidRPr="006F1CB8">
        <w:rPr>
          <w:highlight w:val="yellow"/>
        </w:rPr>
        <w:t>Install the development environment</w:t>
      </w:r>
      <w:r w:rsidR="00DB69EC" w:rsidRPr="006F1CB8">
        <w:rPr>
          <w:highlight w:val="yellow"/>
        </w:rPr>
        <w:t xml:space="preserve"> according to the</w:t>
      </w:r>
      <w:r w:rsidRPr="006F1CB8">
        <w:rPr>
          <w:highlight w:val="yellow"/>
        </w:rPr>
        <w:t xml:space="preserve"> following </w:t>
      </w:r>
      <w:r w:rsidR="00DB69EC" w:rsidRPr="006F1CB8">
        <w:rPr>
          <w:highlight w:val="yellow"/>
        </w:rPr>
        <w:t>instructions.</w:t>
      </w:r>
      <w:r w:rsidRPr="006F1CB8">
        <w:t xml:space="preserve"> </w:t>
      </w:r>
    </w:p>
    <w:tbl>
      <w:tblPr>
        <w:tblStyle w:val="TableGrid"/>
        <w:tblW w:w="0" w:type="auto"/>
        <w:shd w:val="clear" w:color="auto" w:fill="E2EFD9" w:themeFill="accent6" w:themeFillTint="33"/>
        <w:tblLook w:val="04A0" w:firstRow="1" w:lastRow="0" w:firstColumn="1" w:lastColumn="0" w:noHBand="0" w:noVBand="1"/>
      </w:tblPr>
      <w:tblGrid>
        <w:gridCol w:w="8630"/>
      </w:tblGrid>
      <w:tr w:rsidR="00DB69EC" w14:paraId="5010D2E6" w14:textId="77777777" w:rsidTr="00214B3E">
        <w:tc>
          <w:tcPr>
            <w:tcW w:w="8630" w:type="dxa"/>
            <w:shd w:val="clear" w:color="auto" w:fill="E2EFD9" w:themeFill="accent6" w:themeFillTint="33"/>
          </w:tcPr>
          <w:p w14:paraId="353535F4" w14:textId="45A33086" w:rsidR="00DB69EC" w:rsidRPr="006F1CB8" w:rsidRDefault="00DB69EC" w:rsidP="00DB69EC">
            <w:pPr>
              <w:pStyle w:val="ListParagraph"/>
              <w:numPr>
                <w:ilvl w:val="0"/>
                <w:numId w:val="10"/>
              </w:numPr>
            </w:pPr>
            <w:r w:rsidRPr="006F1CB8">
              <w:t>Install VS Code</w:t>
            </w:r>
          </w:p>
          <w:p w14:paraId="5563A602" w14:textId="77777777" w:rsidR="00DB69EC" w:rsidRDefault="00DB69EC" w:rsidP="00DB69EC">
            <w:pPr>
              <w:pStyle w:val="ListParagraph"/>
              <w:numPr>
                <w:ilvl w:val="0"/>
                <w:numId w:val="8"/>
              </w:numPr>
            </w:pPr>
            <w:r w:rsidRPr="00F348AF">
              <w:rPr>
                <w:rFonts w:hint="eastAsia"/>
              </w:rPr>
              <w:t>Download</w:t>
            </w:r>
            <w:r w:rsidRPr="00F348AF">
              <w:t xml:space="preserve"> </w:t>
            </w:r>
            <w:r>
              <w:t xml:space="preserve">and install VSCode from </w:t>
            </w:r>
            <w:hyperlink r:id="rId27" w:history="1">
              <w:r w:rsidRPr="00C46562">
                <w:rPr>
                  <w:rStyle w:val="Hyperlink"/>
                </w:rPr>
                <w:t>https://code.visualstudio.com/download</w:t>
              </w:r>
            </w:hyperlink>
            <w:r>
              <w:t xml:space="preserve"> </w:t>
            </w:r>
          </w:p>
          <w:p w14:paraId="6AE488CB" w14:textId="3CCD0EA8" w:rsidR="00DB69EC" w:rsidRPr="006F1CB8" w:rsidRDefault="00DB69EC" w:rsidP="00DB69EC">
            <w:pPr>
              <w:pStyle w:val="ListParagraph"/>
              <w:numPr>
                <w:ilvl w:val="0"/>
                <w:numId w:val="10"/>
              </w:numPr>
            </w:pPr>
            <w:r w:rsidRPr="006F1CB8">
              <w:t>Install PlatformIO</w:t>
            </w:r>
          </w:p>
          <w:p w14:paraId="21B80ABD" w14:textId="29C9B5A3" w:rsidR="00942471" w:rsidRDefault="00942471" w:rsidP="00942471">
            <w:pPr>
              <w:pStyle w:val="ListParagraph"/>
              <w:numPr>
                <w:ilvl w:val="0"/>
                <w:numId w:val="8"/>
              </w:numPr>
            </w:pPr>
            <w:r w:rsidRPr="00942471">
              <w:t>Open VSCode Extension Manager</w:t>
            </w:r>
            <w:r>
              <w:t>, or press Ctrl + Shift + X</w:t>
            </w:r>
          </w:p>
          <w:p w14:paraId="3A4A0595" w14:textId="665136A0" w:rsidR="00942471" w:rsidRDefault="00942471" w:rsidP="00942471">
            <w:pPr>
              <w:pStyle w:val="ListParagraph"/>
              <w:numPr>
                <w:ilvl w:val="0"/>
                <w:numId w:val="8"/>
              </w:numPr>
            </w:pPr>
            <w:r w:rsidRPr="00942471">
              <w:t>Search for official PlatformIO IDE extension</w:t>
            </w:r>
          </w:p>
          <w:p w14:paraId="5EBA0996" w14:textId="798EE0B6" w:rsidR="00942471" w:rsidRDefault="00942471" w:rsidP="00942471">
            <w:pPr>
              <w:pStyle w:val="ListParagraph"/>
              <w:numPr>
                <w:ilvl w:val="0"/>
                <w:numId w:val="8"/>
              </w:numPr>
            </w:pPr>
            <w:r w:rsidRPr="00942471">
              <w:t>Install PlatformIO IDE</w:t>
            </w:r>
          </w:p>
          <w:p w14:paraId="794FB11B" w14:textId="7F747C9D" w:rsidR="00942471" w:rsidRPr="00942471" w:rsidRDefault="00942471" w:rsidP="00942471">
            <w:pPr>
              <w:ind w:left="360"/>
            </w:pPr>
            <w:r>
              <w:rPr>
                <w:noProof/>
              </w:rPr>
              <w:drawing>
                <wp:inline distT="0" distB="0" distL="0" distR="0" wp14:anchorId="6339197A" wp14:editId="02A56BC2">
                  <wp:extent cx="4337287" cy="1665639"/>
                  <wp:effectExtent l="0" t="0" r="6350" b="0"/>
                  <wp:docPr id="22" name="Picture 22" descr="VSCode Extensions Manager and PlatformIO IDE auto-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SCode Extensions Manager and PlatformIO IDE auto-install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8628" cy="1673835"/>
                          </a:xfrm>
                          <a:prstGeom prst="rect">
                            <a:avLst/>
                          </a:prstGeom>
                          <a:noFill/>
                          <a:ln>
                            <a:noFill/>
                          </a:ln>
                        </pic:spPr>
                      </pic:pic>
                    </a:graphicData>
                  </a:graphic>
                </wp:inline>
              </w:drawing>
            </w:r>
          </w:p>
          <w:p w14:paraId="739902E4" w14:textId="77777777" w:rsidR="00DB69EC" w:rsidRDefault="00DB69EC" w:rsidP="00537678"/>
        </w:tc>
      </w:tr>
    </w:tbl>
    <w:p w14:paraId="027DFF28" w14:textId="77777777" w:rsidR="00743C9D" w:rsidRDefault="00743C9D" w:rsidP="00743C9D">
      <w:pPr>
        <w:pStyle w:val="Heading2"/>
        <w:numPr>
          <w:ilvl w:val="1"/>
          <w:numId w:val="4"/>
        </w:numPr>
      </w:pPr>
      <w:r>
        <w:t xml:space="preserve"> Software Architecture</w:t>
      </w:r>
    </w:p>
    <w:p w14:paraId="36B2462C" w14:textId="77777777" w:rsidR="00743C9D" w:rsidRDefault="00743C9D" w:rsidP="00743C9D">
      <w:r>
        <w:t>Figure 10 shows the</w:t>
      </w:r>
      <w:r w:rsidRPr="0046387A">
        <w:t xml:space="preserve"> dependency graph of the software architecture</w:t>
      </w:r>
      <w:r>
        <w:t xml:space="preserve">. To be friendly to reuse and maintenance, the code is modular and well-separated according to different functions. The ‘main.cpp’ is the entrance program, which incorporates different components together. </w:t>
      </w:r>
    </w:p>
    <w:p w14:paraId="703AD901" w14:textId="77777777" w:rsidR="00743C9D" w:rsidRPr="006E29B4" w:rsidRDefault="00743C9D" w:rsidP="00743C9D">
      <w:pPr>
        <w:rPr>
          <w:b/>
          <w:bCs/>
        </w:rPr>
      </w:pPr>
      <w:r>
        <w:rPr>
          <w:b/>
          <w:bCs/>
        </w:rPr>
        <w:t xml:space="preserve">Process of </w:t>
      </w:r>
      <w:r w:rsidRPr="006E29B4">
        <w:rPr>
          <w:b/>
          <w:bCs/>
        </w:rPr>
        <w:t xml:space="preserve">Code </w:t>
      </w:r>
      <w:r>
        <w:rPr>
          <w:b/>
          <w:bCs/>
        </w:rPr>
        <w:t>B</w:t>
      </w:r>
      <w:r w:rsidRPr="006E29B4">
        <w:rPr>
          <w:b/>
          <w:bCs/>
        </w:rPr>
        <w:t>uild</w:t>
      </w:r>
      <w:r>
        <w:rPr>
          <w:b/>
          <w:bCs/>
        </w:rPr>
        <w:t>:</w:t>
      </w:r>
    </w:p>
    <w:p w14:paraId="1CA3F619" w14:textId="77777777" w:rsidR="00743C9D" w:rsidRDefault="00743C9D" w:rsidP="00743C9D">
      <w:pPr>
        <w:pStyle w:val="ListParagraph"/>
        <w:numPr>
          <w:ilvl w:val="0"/>
          <w:numId w:val="11"/>
        </w:numPr>
      </w:pPr>
      <w:r>
        <w:t>Preprocessing (</w:t>
      </w:r>
      <w:r>
        <w:rPr>
          <w:rStyle w:val="HTMLCode"/>
          <w:rFonts w:eastAsiaTheme="minorEastAsia"/>
        </w:rPr>
        <w:t>.</w:t>
      </w:r>
      <w:proofErr w:type="spellStart"/>
      <w:r>
        <w:rPr>
          <w:rStyle w:val="HTMLCode"/>
          <w:rFonts w:eastAsiaTheme="minorEastAsia"/>
        </w:rPr>
        <w:t>hpp</w:t>
      </w:r>
      <w:proofErr w:type="spellEnd"/>
      <w:r>
        <w:t>/</w:t>
      </w:r>
      <w:r>
        <w:rPr>
          <w:rStyle w:val="HTMLCode"/>
          <w:rFonts w:eastAsiaTheme="minorEastAsia"/>
        </w:rPr>
        <w:t>.</w:t>
      </w:r>
      <w:proofErr w:type="spellStart"/>
      <w:r>
        <w:rPr>
          <w:rStyle w:val="HTMLCode"/>
          <w:rFonts w:eastAsiaTheme="minorEastAsia"/>
        </w:rPr>
        <w:t>cpp</w:t>
      </w:r>
      <w:proofErr w:type="spellEnd"/>
      <w:r>
        <w:t xml:space="preserve"> files)</w:t>
      </w:r>
    </w:p>
    <w:p w14:paraId="5924E4F0" w14:textId="77777777" w:rsidR="00743C9D" w:rsidRDefault="00743C9D" w:rsidP="00743C9D">
      <w:pPr>
        <w:pStyle w:val="ListParagraph"/>
      </w:pPr>
      <w:r w:rsidRPr="00160FBE">
        <w:t>The preprocessor expands macros and includes, preparing the code for compilation.</w:t>
      </w:r>
    </w:p>
    <w:p w14:paraId="776FAC71" w14:textId="77777777" w:rsidR="00743C9D" w:rsidRDefault="00743C9D" w:rsidP="00743C9D">
      <w:pPr>
        <w:pStyle w:val="ListParagraph"/>
        <w:numPr>
          <w:ilvl w:val="0"/>
          <w:numId w:val="11"/>
        </w:numPr>
      </w:pPr>
      <w:r w:rsidRPr="007360BB">
        <w:t>Compilation (</w:t>
      </w:r>
      <w:r>
        <w:t>c</w:t>
      </w:r>
      <w:r w:rsidRPr="007360BB">
        <w:t xml:space="preserve">ompile each </w:t>
      </w:r>
      <w:r>
        <w:rPr>
          <w:rStyle w:val="HTMLCode"/>
          <w:rFonts w:eastAsiaTheme="minorEastAsia"/>
        </w:rPr>
        <w:t>.</w:t>
      </w:r>
      <w:proofErr w:type="spellStart"/>
      <w:r>
        <w:rPr>
          <w:rStyle w:val="HTMLCode"/>
          <w:rFonts w:eastAsiaTheme="minorEastAsia"/>
        </w:rPr>
        <w:t>cpp</w:t>
      </w:r>
      <w:proofErr w:type="spellEnd"/>
      <w:r>
        <w:t xml:space="preserve"> </w:t>
      </w:r>
      <w:r w:rsidRPr="007360BB">
        <w:t>file separately)</w:t>
      </w:r>
    </w:p>
    <w:p w14:paraId="1237626A" w14:textId="77777777" w:rsidR="00743C9D" w:rsidRDefault="00743C9D" w:rsidP="00743C9D">
      <w:pPr>
        <w:pStyle w:val="ListParagraph"/>
      </w:pPr>
      <w:r>
        <w:t xml:space="preserve">Each </w:t>
      </w:r>
      <w:r>
        <w:rPr>
          <w:rStyle w:val="HTMLCode"/>
          <w:rFonts w:eastAsiaTheme="minorEastAsia"/>
        </w:rPr>
        <w:t>.</w:t>
      </w:r>
      <w:proofErr w:type="spellStart"/>
      <w:r>
        <w:rPr>
          <w:rStyle w:val="HTMLCode"/>
          <w:rFonts w:eastAsiaTheme="minorEastAsia"/>
        </w:rPr>
        <w:t>cpp</w:t>
      </w:r>
      <w:proofErr w:type="spellEnd"/>
      <w:r>
        <w:t xml:space="preserve"> file is compiled into an object file </w:t>
      </w:r>
      <w:proofErr w:type="gramStart"/>
      <w:r>
        <w:t>(</w:t>
      </w:r>
      <w:r>
        <w:rPr>
          <w:rStyle w:val="HTMLCode"/>
          <w:rFonts w:eastAsiaTheme="minorEastAsia"/>
        </w:rPr>
        <w:t>.o</w:t>
      </w:r>
      <w:proofErr w:type="gramEnd"/>
      <w:r>
        <w:t xml:space="preserve"> or </w:t>
      </w:r>
      <w:r>
        <w:rPr>
          <w:rStyle w:val="HTMLCode"/>
          <w:rFonts w:eastAsiaTheme="minorEastAsia"/>
        </w:rPr>
        <w:t>.obj</w:t>
      </w:r>
      <w:r>
        <w:t>) independently.</w:t>
      </w:r>
    </w:p>
    <w:p w14:paraId="71C73D9E" w14:textId="67CD5C63" w:rsidR="00743C9D" w:rsidRDefault="00743C9D" w:rsidP="00743C9D">
      <w:pPr>
        <w:pStyle w:val="ListParagraph"/>
        <w:numPr>
          <w:ilvl w:val="0"/>
          <w:numId w:val="11"/>
        </w:numPr>
      </w:pPr>
      <w:r w:rsidRPr="007D15F5">
        <w:t>Linking (</w:t>
      </w:r>
      <w:proofErr w:type="gramStart"/>
      <w:r>
        <w:t>c</w:t>
      </w:r>
      <w:r w:rsidRPr="007D15F5">
        <w:t xml:space="preserve">ombine </w:t>
      </w:r>
      <w:r>
        <w:rPr>
          <w:rStyle w:val="HTMLCode"/>
          <w:rFonts w:eastAsiaTheme="minorEastAsia"/>
        </w:rPr>
        <w:t>.o</w:t>
      </w:r>
      <w:proofErr w:type="gramEnd"/>
      <w:r w:rsidRPr="007D15F5">
        <w:t xml:space="preserve"> files into </w:t>
      </w:r>
      <w:r w:rsidR="008A799A">
        <w:t xml:space="preserve">an </w:t>
      </w:r>
      <w:r w:rsidRPr="007D15F5">
        <w:t>executable)</w:t>
      </w:r>
    </w:p>
    <w:p w14:paraId="0393D0AF" w14:textId="77777777" w:rsidR="00743C9D" w:rsidRDefault="00743C9D" w:rsidP="00743C9D">
      <w:pPr>
        <w:pStyle w:val="ListParagraph"/>
      </w:pPr>
      <w:r>
        <w:lastRenderedPageBreak/>
        <w:t xml:space="preserve">Once all </w:t>
      </w:r>
      <w:r>
        <w:rPr>
          <w:rStyle w:val="HTMLCode"/>
          <w:rFonts w:eastAsiaTheme="minorEastAsia"/>
        </w:rPr>
        <w:t>.</w:t>
      </w:r>
      <w:proofErr w:type="spellStart"/>
      <w:r>
        <w:rPr>
          <w:rStyle w:val="HTMLCode"/>
          <w:rFonts w:eastAsiaTheme="minorEastAsia"/>
        </w:rPr>
        <w:t>cpp</w:t>
      </w:r>
      <w:proofErr w:type="spellEnd"/>
      <w:r>
        <w:t xml:space="preserve"> files are compiled to object files, the linker combines them into a single executable.</w:t>
      </w:r>
    </w:p>
    <w:p w14:paraId="58B98DD5" w14:textId="77777777" w:rsidR="00743C9D" w:rsidRDefault="00743C9D" w:rsidP="00743C9D">
      <w:pPr>
        <w:pStyle w:val="ListParagraph"/>
        <w:numPr>
          <w:ilvl w:val="0"/>
          <w:numId w:val="11"/>
        </w:numPr>
      </w:pPr>
      <w:r w:rsidRPr="007D15F5">
        <w:t>Uploading (Flashing)</w:t>
      </w:r>
    </w:p>
    <w:p w14:paraId="6183106C" w14:textId="10794315" w:rsidR="00743C9D" w:rsidRDefault="00743C9D" w:rsidP="00743C9D">
      <w:pPr>
        <w:pStyle w:val="ListParagraph"/>
      </w:pPr>
      <w:r w:rsidRPr="007D15F5">
        <w:t>The compiled and linked code is transferred to the embedded system's memory</w:t>
      </w:r>
      <w:r>
        <w:t xml:space="preserve">. Once power </w:t>
      </w:r>
      <w:r w:rsidR="008A799A">
        <w:t xml:space="preserve">is </w:t>
      </w:r>
      <w:r>
        <w:t>on/reset, t</w:t>
      </w:r>
      <w:r w:rsidRPr="007D15F5">
        <w:t>he code is then executed on the embedded system</w:t>
      </w:r>
      <w:r>
        <w:t>.</w:t>
      </w:r>
    </w:p>
    <w:p w14:paraId="7C19FC96" w14:textId="77777777" w:rsidR="00743C9D" w:rsidRDefault="00743C9D" w:rsidP="00743C9D">
      <w:pPr>
        <w:jc w:val="center"/>
      </w:pPr>
      <w:r>
        <w:rPr>
          <w:noProof/>
        </w:rPr>
        <w:drawing>
          <wp:inline distT="0" distB="0" distL="0" distR="0" wp14:anchorId="5DF013F7" wp14:editId="5E3AD115">
            <wp:extent cx="4048788" cy="4038009"/>
            <wp:effectExtent l="0" t="0" r="889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8017" cy="4047213"/>
                    </a:xfrm>
                    <a:prstGeom prst="rect">
                      <a:avLst/>
                    </a:prstGeom>
                  </pic:spPr>
                </pic:pic>
              </a:graphicData>
            </a:graphic>
          </wp:inline>
        </w:drawing>
      </w:r>
    </w:p>
    <w:p w14:paraId="0BFC0247" w14:textId="77777777" w:rsidR="00743C9D" w:rsidRPr="001B0E63" w:rsidRDefault="00743C9D" w:rsidP="00743C9D">
      <w:pPr>
        <w:jc w:val="center"/>
      </w:pPr>
      <w:r w:rsidRPr="004C4ABB">
        <w:rPr>
          <w:b/>
          <w:bCs/>
        </w:rPr>
        <w:t>Figure 10.</w:t>
      </w:r>
      <w:r>
        <w:t xml:space="preserve"> Software architecture</w:t>
      </w:r>
    </w:p>
    <w:p w14:paraId="0DFAF4BC" w14:textId="20A7AA92" w:rsidR="009F14F1" w:rsidRPr="009F14F1" w:rsidRDefault="004572D7" w:rsidP="00A23440">
      <w:pPr>
        <w:pStyle w:val="Heading2"/>
        <w:numPr>
          <w:ilvl w:val="1"/>
          <w:numId w:val="4"/>
        </w:numPr>
      </w:pPr>
      <w:r>
        <w:t xml:space="preserve"> </w:t>
      </w:r>
      <w:r w:rsidR="00743C9D">
        <w:t>Source Code Modification</w:t>
      </w:r>
    </w:p>
    <w:p w14:paraId="793FD026" w14:textId="4C606C9B" w:rsidR="005173EE" w:rsidRDefault="00F03987" w:rsidP="005173EE">
      <w:r>
        <w:t>T</w:t>
      </w:r>
      <w:r w:rsidR="008A799A">
        <w:t>he</w:t>
      </w:r>
      <w:r w:rsidR="005173EE">
        <w:t xml:space="preserve"> source </w:t>
      </w:r>
      <w:r w:rsidR="008A799A">
        <w:t>code</w:t>
      </w:r>
      <w:r w:rsidR="005173EE">
        <w:t xml:space="preserve"> </w:t>
      </w:r>
      <w:r w:rsidR="007403AD">
        <w:t xml:space="preserve">(the files shown in Figure 10) </w:t>
      </w:r>
      <w:r w:rsidR="008A799A">
        <w:t>is</w:t>
      </w:r>
      <w:r w:rsidR="005173EE">
        <w:t xml:space="preserve"> provided. </w:t>
      </w:r>
      <w:r w:rsidR="005221BB">
        <w:t xml:space="preserve">Please download the source code </w:t>
      </w:r>
      <w:r w:rsidR="008A799A">
        <w:t>to</w:t>
      </w:r>
      <w:r w:rsidR="005221BB">
        <w:t xml:space="preserve"> your local PC and modify the configuration file</w:t>
      </w:r>
      <w:r w:rsidR="00A628D8">
        <w:t xml:space="preserve"> </w:t>
      </w:r>
      <w:r w:rsidR="000F33F6">
        <w:t xml:space="preserve">‘config.hpp’ </w:t>
      </w:r>
      <w:r w:rsidR="00A628D8">
        <w:t>accordingly.</w:t>
      </w:r>
    </w:p>
    <w:p w14:paraId="226FA82F" w14:textId="716B0D9C" w:rsidR="00AC03AE" w:rsidRPr="008C4DCA" w:rsidRDefault="00AC03AE" w:rsidP="005173EE">
      <w:r w:rsidRPr="008C4DCA">
        <w:rPr>
          <w:highlight w:val="yellow"/>
        </w:rPr>
        <w:t>Create a new project according to the following steps</w:t>
      </w:r>
      <w:r w:rsidR="003E27AD" w:rsidRPr="008C4DCA">
        <w:rPr>
          <w:highlight w:val="yellow"/>
        </w:rPr>
        <w:t>:</w:t>
      </w:r>
    </w:p>
    <w:tbl>
      <w:tblPr>
        <w:tblStyle w:val="TableGrid"/>
        <w:tblW w:w="0" w:type="auto"/>
        <w:shd w:val="clear" w:color="auto" w:fill="E2EFD9" w:themeFill="accent6" w:themeFillTint="33"/>
        <w:tblLook w:val="04A0" w:firstRow="1" w:lastRow="0" w:firstColumn="1" w:lastColumn="0" w:noHBand="0" w:noVBand="1"/>
      </w:tblPr>
      <w:tblGrid>
        <w:gridCol w:w="8630"/>
      </w:tblGrid>
      <w:tr w:rsidR="000D4A87" w14:paraId="3D1E55CC" w14:textId="77777777" w:rsidTr="00F77139">
        <w:tc>
          <w:tcPr>
            <w:tcW w:w="8630" w:type="dxa"/>
            <w:shd w:val="clear" w:color="auto" w:fill="E2EFD9" w:themeFill="accent6" w:themeFillTint="33"/>
          </w:tcPr>
          <w:p w14:paraId="7A6683CE" w14:textId="269F93AA" w:rsidR="000D4A87" w:rsidRDefault="00CF690B" w:rsidP="00CF690B">
            <w:pPr>
              <w:pStyle w:val="ListParagraph"/>
              <w:numPr>
                <w:ilvl w:val="0"/>
                <w:numId w:val="12"/>
              </w:numPr>
            </w:pPr>
            <w:r>
              <w:t xml:space="preserve">Download the </w:t>
            </w:r>
            <w:r w:rsidR="00454E0A">
              <w:t xml:space="preserve">source </w:t>
            </w:r>
            <w:r>
              <w:t>code</w:t>
            </w:r>
            <w:r w:rsidR="00454E0A">
              <w:t xml:space="preserve"> from </w:t>
            </w:r>
            <w:r w:rsidR="008A799A">
              <w:t>GitHub</w:t>
            </w:r>
          </w:p>
          <w:p w14:paraId="3261EED5" w14:textId="00081D28" w:rsidR="00F77139" w:rsidRDefault="00F77139" w:rsidP="00F77139">
            <w:pPr>
              <w:pStyle w:val="ListParagraph"/>
              <w:numPr>
                <w:ilvl w:val="0"/>
                <w:numId w:val="11"/>
              </w:numPr>
            </w:pPr>
            <w:r>
              <w:t xml:space="preserve">Open the following </w:t>
            </w:r>
            <w:r w:rsidR="008A799A">
              <w:t>URL</w:t>
            </w:r>
            <w:r>
              <w:t xml:space="preserve"> with a browser, click Download ZIP</w:t>
            </w:r>
            <w:r w:rsidR="008A799A">
              <w:t>,</w:t>
            </w:r>
            <w:r>
              <w:t xml:space="preserve"> and unzip to </w:t>
            </w:r>
            <w:proofErr w:type="spellStart"/>
            <w:r>
              <w:t>your</w:t>
            </w:r>
            <w:r w:rsidR="00A10FCE">
              <w:t>_</w:t>
            </w:r>
            <w:r>
              <w:t>path</w:t>
            </w:r>
            <w:proofErr w:type="spellEnd"/>
          </w:p>
          <w:p w14:paraId="115FCC3D" w14:textId="632CFE53" w:rsidR="00F77139" w:rsidRDefault="00B350F2" w:rsidP="00F77139">
            <w:pPr>
              <w:pStyle w:val="ListParagraph"/>
              <w:numPr>
                <w:ilvl w:val="0"/>
                <w:numId w:val="11"/>
              </w:numPr>
            </w:pPr>
            <w:r>
              <w:t>Or i</w:t>
            </w:r>
            <w:r w:rsidR="00F77139">
              <w:t>f you prefer git, download the code using the command</w:t>
            </w:r>
          </w:p>
          <w:p w14:paraId="03719647" w14:textId="141F572B" w:rsidR="00F77139" w:rsidRDefault="00F77139" w:rsidP="00F77139">
            <w:pPr>
              <w:pStyle w:val="ListParagraph"/>
              <w:shd w:val="clear" w:color="auto" w:fill="F2F2F2" w:themeFill="background1" w:themeFillShade="F2"/>
            </w:pPr>
            <w:r w:rsidRPr="00F77139">
              <w:t>git clone https://github.com/Shuaiwen-Cui/ArduinoNode.git</w:t>
            </w:r>
          </w:p>
          <w:p w14:paraId="591754F6" w14:textId="64859F4F" w:rsidR="00730D94" w:rsidRDefault="002965C4" w:rsidP="00CF690B">
            <w:pPr>
              <w:pStyle w:val="ListParagraph"/>
              <w:numPr>
                <w:ilvl w:val="0"/>
                <w:numId w:val="12"/>
              </w:numPr>
            </w:pPr>
            <w:r>
              <w:t>Create a new project with PlatformIO</w:t>
            </w:r>
          </w:p>
          <w:p w14:paraId="753D80A6" w14:textId="3EE9DDF3" w:rsidR="002965C4" w:rsidRDefault="00751D5E" w:rsidP="002965C4">
            <w:pPr>
              <w:pStyle w:val="ListParagraph"/>
              <w:numPr>
                <w:ilvl w:val="0"/>
                <w:numId w:val="13"/>
              </w:numPr>
            </w:pPr>
            <w:r>
              <w:t>Open VSCode</w:t>
            </w:r>
          </w:p>
          <w:p w14:paraId="3308266B" w14:textId="519F0A96" w:rsidR="00751D5E" w:rsidRDefault="00751D5E" w:rsidP="002965C4">
            <w:pPr>
              <w:pStyle w:val="ListParagraph"/>
              <w:numPr>
                <w:ilvl w:val="0"/>
                <w:numId w:val="13"/>
              </w:numPr>
            </w:pPr>
            <w:r>
              <w:t>Click the PlatformIO icon -&gt; Create New Project -&gt; Import Arduino Project</w:t>
            </w:r>
          </w:p>
          <w:p w14:paraId="2CF48EC4" w14:textId="61459569" w:rsidR="00751D5E" w:rsidRDefault="00751D5E" w:rsidP="00751D5E">
            <w:pPr>
              <w:pStyle w:val="ListParagraph"/>
            </w:pPr>
            <w:r>
              <w:rPr>
                <w:noProof/>
              </w:rPr>
              <w:lastRenderedPageBreak/>
              <w:drawing>
                <wp:inline distT="0" distB="0" distL="0" distR="0" wp14:anchorId="4581CED0" wp14:editId="5ECE8AC1">
                  <wp:extent cx="4875291" cy="2517208"/>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2101" cy="2525888"/>
                          </a:xfrm>
                          <a:prstGeom prst="rect">
                            <a:avLst/>
                          </a:prstGeom>
                        </pic:spPr>
                      </pic:pic>
                    </a:graphicData>
                  </a:graphic>
                </wp:inline>
              </w:drawing>
            </w:r>
            <w:r>
              <w:t xml:space="preserve"> </w:t>
            </w:r>
          </w:p>
          <w:p w14:paraId="114076CD" w14:textId="17593F22" w:rsidR="00486075" w:rsidRDefault="00284E91" w:rsidP="005E5D00">
            <w:pPr>
              <w:pStyle w:val="ListParagraph"/>
              <w:numPr>
                <w:ilvl w:val="0"/>
                <w:numId w:val="13"/>
              </w:numPr>
              <w:spacing w:before="240" w:after="240"/>
              <w:ind w:left="714" w:hanging="357"/>
            </w:pPr>
            <w:r>
              <w:t xml:space="preserve">In the opened dialog, </w:t>
            </w:r>
            <w:r w:rsidR="00A81A20">
              <w:t xml:space="preserve">select the board as Arduino Uno R4 WiFi (you can type for filtering) -&gt; navigate to </w:t>
            </w:r>
            <w:proofErr w:type="spellStart"/>
            <w:r w:rsidR="00A81A20">
              <w:t>your</w:t>
            </w:r>
            <w:r w:rsidR="005E5D00">
              <w:t>_</w:t>
            </w:r>
            <w:r w:rsidR="00A81A20">
              <w:t>path</w:t>
            </w:r>
            <w:proofErr w:type="spellEnd"/>
            <w:r w:rsidR="00A81A20">
              <w:t xml:space="preserve"> </w:t>
            </w:r>
            <w:r w:rsidR="00743C9D">
              <w:t xml:space="preserve">that contains the source code </w:t>
            </w:r>
            <w:r w:rsidR="00A81A20">
              <w:t xml:space="preserve">-&gt; </w:t>
            </w:r>
            <w:r w:rsidR="007E5B01">
              <w:t>click Import</w:t>
            </w:r>
          </w:p>
          <w:p w14:paraId="268450D9" w14:textId="09E5C9C5" w:rsidR="007E5B01" w:rsidRDefault="00284E91" w:rsidP="003E27AD">
            <w:pPr>
              <w:pStyle w:val="ListParagraph"/>
              <w:spacing w:before="120"/>
            </w:pPr>
            <w:r>
              <w:rPr>
                <w:noProof/>
              </w:rPr>
              <w:drawing>
                <wp:inline distT="0" distB="0" distL="0" distR="0" wp14:anchorId="21346B3A" wp14:editId="2B7DEDA9">
                  <wp:extent cx="4818380" cy="408279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3131" cy="4095295"/>
                          </a:xfrm>
                          <a:prstGeom prst="rect">
                            <a:avLst/>
                          </a:prstGeom>
                        </pic:spPr>
                      </pic:pic>
                    </a:graphicData>
                  </a:graphic>
                </wp:inline>
              </w:drawing>
            </w:r>
          </w:p>
        </w:tc>
      </w:tr>
    </w:tbl>
    <w:p w14:paraId="63D5D778" w14:textId="4F7A3E92" w:rsidR="000D4A87" w:rsidRDefault="000D4A87" w:rsidP="005173EE"/>
    <w:p w14:paraId="1FBF33C2" w14:textId="52A44029" w:rsidR="003E27AD" w:rsidRPr="008C4DCA" w:rsidRDefault="003E27AD" w:rsidP="005173EE">
      <w:r w:rsidRPr="008C4DCA">
        <w:rPr>
          <w:highlight w:val="yellow"/>
        </w:rPr>
        <w:t>Modify the ‘config.hpp’ file for configuration</w:t>
      </w:r>
      <w:r w:rsidR="00AC1926" w:rsidRPr="008C4DCA">
        <w:rPr>
          <w:highlight w:val="yellow"/>
        </w:rPr>
        <w:t xml:space="preserve"> (</w:t>
      </w:r>
      <w:r w:rsidR="00AC1926" w:rsidRPr="008C4DCA">
        <w:rPr>
          <w:rFonts w:hint="eastAsia"/>
          <w:highlight w:val="yellow"/>
        </w:rPr>
        <w:t>there</w:t>
      </w:r>
      <w:r w:rsidR="00AC1926" w:rsidRPr="008C4DCA">
        <w:rPr>
          <w:highlight w:val="yellow"/>
        </w:rPr>
        <w:t xml:space="preserve"> </w:t>
      </w:r>
      <w:r w:rsidR="00AC1926" w:rsidRPr="008C4DCA">
        <w:rPr>
          <w:rFonts w:hint="eastAsia"/>
          <w:highlight w:val="yellow"/>
        </w:rPr>
        <w:t>will</w:t>
      </w:r>
      <w:r w:rsidR="00AC1926" w:rsidRPr="008C4DCA">
        <w:rPr>
          <w:highlight w:val="yellow"/>
        </w:rPr>
        <w:t xml:space="preserve"> be a main node and 4 leaf nodes, each </w:t>
      </w:r>
      <w:r w:rsidR="00F73536" w:rsidRPr="008C4DCA">
        <w:rPr>
          <w:highlight w:val="yellow"/>
        </w:rPr>
        <w:t>requiring</w:t>
      </w:r>
      <w:r w:rsidR="00AC1926" w:rsidRPr="008C4DCA">
        <w:rPr>
          <w:highlight w:val="yellow"/>
        </w:rPr>
        <w:t xml:space="preserve"> a specific configuration)</w:t>
      </w:r>
      <w:r w:rsidRPr="008C4DCA">
        <w:rPr>
          <w:highlight w:val="yellow"/>
        </w:rPr>
        <w:t>:</w:t>
      </w:r>
    </w:p>
    <w:p w14:paraId="023E5571" w14:textId="1DC464A0" w:rsidR="00F802CB" w:rsidRPr="00F802CB" w:rsidRDefault="00F802CB" w:rsidP="005173EE">
      <w:r w:rsidRPr="004A34DE">
        <w:rPr>
          <w:highlight w:val="yellow"/>
        </w:rPr>
        <w:t>Turn on the hotspot on your mobile phone to provide a network</w:t>
      </w:r>
      <w:r w:rsidR="00B24FE1" w:rsidRPr="004A34DE">
        <w:rPr>
          <w:highlight w:val="yellow"/>
        </w:rPr>
        <w:t>.</w:t>
      </w:r>
      <w:r w:rsidRPr="004A34DE">
        <w:rPr>
          <w:highlight w:val="yellow"/>
        </w:rPr>
        <w:t xml:space="preserve"> </w:t>
      </w:r>
      <w:r w:rsidR="00B24FE1" w:rsidRPr="004A34DE">
        <w:rPr>
          <w:highlight w:val="yellow"/>
        </w:rPr>
        <w:t>S</w:t>
      </w:r>
      <w:r w:rsidRPr="004A34DE">
        <w:rPr>
          <w:highlight w:val="yellow"/>
        </w:rPr>
        <w:t xml:space="preserve">et and remember the </w:t>
      </w:r>
      <w:r w:rsidR="00B24FE1" w:rsidRPr="004A34DE">
        <w:rPr>
          <w:highlight w:val="yellow"/>
        </w:rPr>
        <w:t>network</w:t>
      </w:r>
      <w:r w:rsidRPr="004A34DE">
        <w:rPr>
          <w:highlight w:val="yellow"/>
        </w:rPr>
        <w:t xml:space="preserve"> name and password.</w:t>
      </w:r>
    </w:p>
    <w:tbl>
      <w:tblPr>
        <w:tblStyle w:val="TableGrid"/>
        <w:tblW w:w="0" w:type="auto"/>
        <w:shd w:val="clear" w:color="auto" w:fill="E2EFD9" w:themeFill="accent6" w:themeFillTint="33"/>
        <w:tblLook w:val="04A0" w:firstRow="1" w:lastRow="0" w:firstColumn="1" w:lastColumn="0" w:noHBand="0" w:noVBand="1"/>
      </w:tblPr>
      <w:tblGrid>
        <w:gridCol w:w="8630"/>
      </w:tblGrid>
      <w:tr w:rsidR="006D669C" w14:paraId="2959C444" w14:textId="77777777" w:rsidTr="00F400C2">
        <w:tc>
          <w:tcPr>
            <w:tcW w:w="8630" w:type="dxa"/>
            <w:shd w:val="clear" w:color="auto" w:fill="E2EFD9" w:themeFill="accent6" w:themeFillTint="33"/>
          </w:tcPr>
          <w:p w14:paraId="3AC69A9D" w14:textId="6A2F3F6B" w:rsidR="006D669C" w:rsidRDefault="006D669C" w:rsidP="006D669C">
            <w:pPr>
              <w:pStyle w:val="ListParagraph"/>
              <w:numPr>
                <w:ilvl w:val="0"/>
                <w:numId w:val="14"/>
              </w:numPr>
            </w:pPr>
            <w:r w:rsidRPr="006D669C">
              <w:lastRenderedPageBreak/>
              <w:t xml:space="preserve">Get </w:t>
            </w:r>
            <w:r w:rsidR="00143135">
              <w:t>a</w:t>
            </w:r>
            <w:r w:rsidRPr="006D669C">
              <w:t xml:space="preserve"> cop</w:t>
            </w:r>
            <w:r w:rsidR="00143135">
              <w:t>y</w:t>
            </w:r>
            <w:r w:rsidRPr="006D669C">
              <w:t xml:space="preserve"> of the file config.hpp, name </w:t>
            </w:r>
            <w:r w:rsidR="00143135">
              <w:t>it</w:t>
            </w:r>
            <w:r w:rsidRPr="006D669C">
              <w:t xml:space="preserve"> as “config</w:t>
            </w:r>
            <w:r>
              <w:t>.</w:t>
            </w:r>
            <w:r w:rsidRPr="006D669C">
              <w:t>gateway.hpp”</w:t>
            </w:r>
          </w:p>
          <w:p w14:paraId="2F357C98" w14:textId="16642A4C" w:rsidR="00287FFB" w:rsidRDefault="00287FFB" w:rsidP="006D669C">
            <w:pPr>
              <w:pStyle w:val="ListParagraph"/>
              <w:numPr>
                <w:ilvl w:val="0"/>
                <w:numId w:val="14"/>
              </w:numPr>
            </w:pPr>
            <w:r>
              <w:t>Open the file “config.gateway.hpp”, modify</w:t>
            </w:r>
          </w:p>
          <w:p w14:paraId="23E3D7A4" w14:textId="5052C74A" w:rsidR="00031643" w:rsidRDefault="00031643" w:rsidP="00031643">
            <w:pPr>
              <w:pStyle w:val="ListParagraph"/>
              <w:numPr>
                <w:ilvl w:val="0"/>
                <w:numId w:val="13"/>
              </w:numPr>
            </w:pPr>
            <w:r w:rsidRPr="00031643">
              <w:t xml:space="preserve">#define GATEWAY </w:t>
            </w:r>
          </w:p>
          <w:p w14:paraId="12B44AEF" w14:textId="561662DA" w:rsidR="00031643" w:rsidRDefault="00031643" w:rsidP="00031643">
            <w:pPr>
              <w:pStyle w:val="ListParagraph"/>
              <w:numPr>
                <w:ilvl w:val="0"/>
                <w:numId w:val="13"/>
              </w:numPr>
            </w:pPr>
            <w:r w:rsidRPr="00031643">
              <w:t>#define NODE_ID 100</w:t>
            </w:r>
          </w:p>
          <w:p w14:paraId="6F1443F7" w14:textId="07C977B5" w:rsidR="00287FFB" w:rsidRDefault="00287FFB" w:rsidP="00287FFB">
            <w:pPr>
              <w:pStyle w:val="ListParagraph"/>
              <w:numPr>
                <w:ilvl w:val="0"/>
                <w:numId w:val="13"/>
              </w:numPr>
            </w:pPr>
            <w:r w:rsidRPr="00287FFB">
              <w:t xml:space="preserve">#define NUM_NODES </w:t>
            </w:r>
            <w:r>
              <w:t>&lt;actual number of nodes&gt;</w:t>
            </w:r>
          </w:p>
          <w:p w14:paraId="223A717C" w14:textId="77777777" w:rsidR="00287FFB" w:rsidRDefault="00287FFB" w:rsidP="00287FFB">
            <w:pPr>
              <w:pStyle w:val="ListParagraph"/>
              <w:numPr>
                <w:ilvl w:val="0"/>
                <w:numId w:val="13"/>
              </w:numPr>
            </w:pPr>
            <w:r w:rsidRPr="00287FFB">
              <w:t xml:space="preserve">#define WIFI_SSID </w:t>
            </w:r>
            <w:r>
              <w:t>&lt;</w:t>
            </w:r>
            <w:proofErr w:type="spellStart"/>
            <w:r>
              <w:t>wifi</w:t>
            </w:r>
            <w:proofErr w:type="spellEnd"/>
            <w:r>
              <w:t xml:space="preserve"> name&gt;</w:t>
            </w:r>
          </w:p>
          <w:p w14:paraId="13E632C9" w14:textId="77777777" w:rsidR="00287FFB" w:rsidRDefault="00287FFB" w:rsidP="00287FFB">
            <w:pPr>
              <w:pStyle w:val="ListParagraph"/>
              <w:numPr>
                <w:ilvl w:val="0"/>
                <w:numId w:val="13"/>
              </w:numPr>
            </w:pPr>
            <w:r w:rsidRPr="00287FFB">
              <w:t xml:space="preserve">#define WIFI_PASSWORD </w:t>
            </w:r>
            <w:r>
              <w:t>&lt;</w:t>
            </w:r>
            <w:proofErr w:type="spellStart"/>
            <w:r>
              <w:t>wifi</w:t>
            </w:r>
            <w:proofErr w:type="spellEnd"/>
            <w:r>
              <w:t xml:space="preserve"> password&gt;</w:t>
            </w:r>
          </w:p>
          <w:p w14:paraId="5357F7D4" w14:textId="77777777" w:rsidR="00031643" w:rsidRDefault="00031643" w:rsidP="00287FFB">
            <w:pPr>
              <w:pStyle w:val="ListParagraph"/>
              <w:numPr>
                <w:ilvl w:val="0"/>
                <w:numId w:val="13"/>
              </w:numPr>
            </w:pPr>
            <w:r w:rsidRPr="00031643">
              <w:t>#define MQTT_CLIENT_ID "GATEWAY"</w:t>
            </w:r>
          </w:p>
          <w:p w14:paraId="7E02485A" w14:textId="41C9109C" w:rsidR="00143135" w:rsidRDefault="00143135" w:rsidP="00143135">
            <w:pPr>
              <w:pStyle w:val="ListParagraph"/>
              <w:numPr>
                <w:ilvl w:val="0"/>
                <w:numId w:val="14"/>
              </w:numPr>
            </w:pPr>
            <w:r>
              <w:t xml:space="preserve">Get 4 copies of </w:t>
            </w:r>
            <w:r w:rsidRPr="006D669C">
              <w:t>“config</w:t>
            </w:r>
            <w:r>
              <w:t>.</w:t>
            </w:r>
            <w:r w:rsidRPr="006D669C">
              <w:t>gateway.hpp”</w:t>
            </w:r>
            <w:r>
              <w:t xml:space="preserve">, name them as </w:t>
            </w:r>
            <w:r w:rsidRPr="006D669C">
              <w:t>“config</w:t>
            </w:r>
            <w:r>
              <w:t>.leafnode1</w:t>
            </w:r>
            <w:r w:rsidRPr="006D669C">
              <w:t>.hpp”</w:t>
            </w:r>
            <w:r>
              <w:t xml:space="preserve">, </w:t>
            </w:r>
            <w:r w:rsidRPr="006D669C">
              <w:t>“config</w:t>
            </w:r>
            <w:r>
              <w:t>.leafnode2</w:t>
            </w:r>
            <w:r w:rsidRPr="006D669C">
              <w:t>.hpp”</w:t>
            </w:r>
            <w:r>
              <w:t xml:space="preserve">, </w:t>
            </w:r>
            <w:r w:rsidRPr="006D669C">
              <w:t>“config</w:t>
            </w:r>
            <w:r>
              <w:t>.leafnode3</w:t>
            </w:r>
            <w:r w:rsidRPr="006D669C">
              <w:t>.hpp”</w:t>
            </w:r>
            <w:r>
              <w:t xml:space="preserve">, </w:t>
            </w:r>
            <w:r w:rsidRPr="006D669C">
              <w:t>“config</w:t>
            </w:r>
            <w:r>
              <w:t>.leafnode4</w:t>
            </w:r>
            <w:r w:rsidRPr="006D669C">
              <w:t>.hpp”</w:t>
            </w:r>
          </w:p>
          <w:p w14:paraId="598EFB86" w14:textId="4402D854" w:rsidR="00143135" w:rsidRDefault="00143135" w:rsidP="00143135">
            <w:pPr>
              <w:pStyle w:val="ListParagraph"/>
              <w:numPr>
                <w:ilvl w:val="0"/>
                <w:numId w:val="14"/>
              </w:numPr>
            </w:pPr>
            <w:r>
              <w:t xml:space="preserve">Open the file </w:t>
            </w:r>
            <w:r w:rsidRPr="006D669C">
              <w:t>“</w:t>
            </w:r>
            <w:proofErr w:type="spellStart"/>
            <w:proofErr w:type="gramStart"/>
            <w:r w:rsidRPr="006D669C">
              <w:t>config</w:t>
            </w:r>
            <w:r>
              <w:t>.leafnode</w:t>
            </w:r>
            <w:proofErr w:type="spellEnd"/>
            <w:proofErr w:type="gramEnd"/>
            <w:r>
              <w:t>&lt;id&gt;</w:t>
            </w:r>
            <w:r w:rsidRPr="006D669C">
              <w:t>.</w:t>
            </w:r>
            <w:proofErr w:type="spellStart"/>
            <w:r w:rsidRPr="006D669C">
              <w:t>hpp</w:t>
            </w:r>
            <w:proofErr w:type="spellEnd"/>
            <w:r w:rsidRPr="006D669C">
              <w:t>”</w:t>
            </w:r>
            <w:r>
              <w:t xml:space="preserve"> (&lt;id&gt;=1,2,3,4), modify</w:t>
            </w:r>
          </w:p>
          <w:p w14:paraId="2AFE788F" w14:textId="77777777" w:rsidR="00143135" w:rsidRDefault="00143135" w:rsidP="00143135">
            <w:pPr>
              <w:pStyle w:val="ListParagraph"/>
              <w:numPr>
                <w:ilvl w:val="0"/>
                <w:numId w:val="16"/>
              </w:numPr>
            </w:pPr>
            <w:r w:rsidRPr="00143135">
              <w:t>#define LEAFNODE</w:t>
            </w:r>
          </w:p>
          <w:p w14:paraId="26C8EB9A" w14:textId="77777777" w:rsidR="00143135" w:rsidRDefault="00143135" w:rsidP="00143135">
            <w:pPr>
              <w:pStyle w:val="ListParagraph"/>
              <w:numPr>
                <w:ilvl w:val="0"/>
                <w:numId w:val="16"/>
              </w:numPr>
            </w:pPr>
            <w:r w:rsidRPr="00143135">
              <w:t xml:space="preserve">#define NODE_ID </w:t>
            </w:r>
            <w:r>
              <w:t>&lt;id&gt;</w:t>
            </w:r>
          </w:p>
          <w:p w14:paraId="742ACF25" w14:textId="4C07D8F9" w:rsidR="00F03987" w:rsidRPr="006D669C" w:rsidRDefault="00F03987" w:rsidP="00143135">
            <w:pPr>
              <w:pStyle w:val="ListParagraph"/>
              <w:numPr>
                <w:ilvl w:val="0"/>
                <w:numId w:val="16"/>
              </w:numPr>
            </w:pPr>
            <w:r w:rsidRPr="00F03987">
              <w:t>#define MQTT_CLIENT_ID      "LEAFNODE</w:t>
            </w:r>
            <w:r>
              <w:t>&lt;id&gt;</w:t>
            </w:r>
            <w:r w:rsidRPr="00F03987">
              <w:t>"</w:t>
            </w:r>
          </w:p>
        </w:tc>
      </w:tr>
    </w:tbl>
    <w:p w14:paraId="60646D55" w14:textId="44D58F9B" w:rsidR="006B7832" w:rsidRDefault="00C93B74" w:rsidP="00FF3D11">
      <w:pPr>
        <w:pStyle w:val="Heading2"/>
        <w:numPr>
          <w:ilvl w:val="1"/>
          <w:numId w:val="4"/>
        </w:numPr>
      </w:pPr>
      <w:r>
        <w:t xml:space="preserve"> </w:t>
      </w:r>
      <w:r w:rsidR="004572D7">
        <w:t xml:space="preserve">Code </w:t>
      </w:r>
      <w:r w:rsidR="00E71001">
        <w:t xml:space="preserve">Compile and </w:t>
      </w:r>
      <w:r w:rsidR="004572D7">
        <w:t>Upload</w:t>
      </w:r>
    </w:p>
    <w:p w14:paraId="4FF2FCF5" w14:textId="2DF83B9C" w:rsidR="00A76EB4" w:rsidRDefault="00FC4757" w:rsidP="00A76EB4">
      <w:r w:rsidRPr="00C149B4">
        <w:rPr>
          <w:highlight w:val="yellow"/>
        </w:rPr>
        <w:t xml:space="preserve">The </w:t>
      </w:r>
      <w:r w:rsidR="001D4E59" w:rsidRPr="00C149B4">
        <w:rPr>
          <w:highlight w:val="yellow"/>
        </w:rPr>
        <w:t xml:space="preserve">next step is to </w:t>
      </w:r>
      <w:r w:rsidRPr="00C149B4">
        <w:rPr>
          <w:highlight w:val="yellow"/>
        </w:rPr>
        <w:t>buil</w:t>
      </w:r>
      <w:r w:rsidR="001D4E59" w:rsidRPr="00C149B4">
        <w:rPr>
          <w:highlight w:val="yellow"/>
        </w:rPr>
        <w:t>d</w:t>
      </w:r>
      <w:r w:rsidRPr="00C149B4">
        <w:rPr>
          <w:highlight w:val="yellow"/>
        </w:rPr>
        <w:t xml:space="preserve"> and upload</w:t>
      </w:r>
      <w:r w:rsidR="001D4E59" w:rsidRPr="00C149B4">
        <w:rPr>
          <w:highlight w:val="yellow"/>
        </w:rPr>
        <w:t xml:space="preserve"> the code</w:t>
      </w:r>
      <w:r w:rsidRPr="00C149B4">
        <w:rPr>
          <w:highlight w:val="yellow"/>
        </w:rPr>
        <w:t xml:space="preserve"> to the Arduino Uno R4 board for execution.</w:t>
      </w:r>
      <w:r>
        <w:t xml:space="preserve"> </w:t>
      </w:r>
    </w:p>
    <w:tbl>
      <w:tblPr>
        <w:tblStyle w:val="TableGrid"/>
        <w:tblW w:w="0" w:type="auto"/>
        <w:shd w:val="clear" w:color="auto" w:fill="E2EFD9" w:themeFill="accent6" w:themeFillTint="33"/>
        <w:tblLook w:val="04A0" w:firstRow="1" w:lastRow="0" w:firstColumn="1" w:lastColumn="0" w:noHBand="0" w:noVBand="1"/>
      </w:tblPr>
      <w:tblGrid>
        <w:gridCol w:w="8630"/>
      </w:tblGrid>
      <w:tr w:rsidR="00067DE3" w14:paraId="0C98F4D1" w14:textId="77777777" w:rsidTr="0063709C">
        <w:tc>
          <w:tcPr>
            <w:tcW w:w="8630" w:type="dxa"/>
            <w:shd w:val="clear" w:color="auto" w:fill="E2EFD9" w:themeFill="accent6" w:themeFillTint="33"/>
          </w:tcPr>
          <w:p w14:paraId="65D12E17" w14:textId="74D96812" w:rsidR="00067DE3" w:rsidRDefault="00067DE3" w:rsidP="00067DE3">
            <w:pPr>
              <w:pStyle w:val="ListParagraph"/>
              <w:numPr>
                <w:ilvl w:val="0"/>
                <w:numId w:val="17"/>
              </w:numPr>
            </w:pPr>
            <w:r>
              <w:t>Build and upload code for the main node</w:t>
            </w:r>
          </w:p>
          <w:p w14:paraId="537A7186" w14:textId="7AA4DCAA" w:rsidR="00067DE3" w:rsidRDefault="00067DE3" w:rsidP="00067DE3">
            <w:pPr>
              <w:pStyle w:val="ListParagraph"/>
              <w:numPr>
                <w:ilvl w:val="0"/>
                <w:numId w:val="16"/>
              </w:numPr>
            </w:pPr>
            <w:r>
              <w:t>Copy the contents in “</w:t>
            </w:r>
            <w:r w:rsidRPr="006D669C">
              <w:t>config</w:t>
            </w:r>
            <w:r>
              <w:t>.</w:t>
            </w:r>
            <w:r w:rsidRPr="006D669C">
              <w:t>gateway.hpp</w:t>
            </w:r>
            <w:r>
              <w:t>” to cover all in “config.hpp” and save (Ctrl + S)</w:t>
            </w:r>
          </w:p>
          <w:p w14:paraId="68676F98" w14:textId="6467CE01" w:rsidR="00067DE3" w:rsidRDefault="00067DE3" w:rsidP="00067DE3">
            <w:pPr>
              <w:pStyle w:val="ListParagraph"/>
              <w:numPr>
                <w:ilvl w:val="0"/>
                <w:numId w:val="16"/>
              </w:numPr>
            </w:pPr>
            <w:r>
              <w:t xml:space="preserve">Click </w:t>
            </w:r>
            <w:r w:rsidR="00AE77B6">
              <w:t>the build button (</w:t>
            </w:r>
            <w:r w:rsidR="00AE77B6">
              <w:rPr>
                <w:noProof/>
              </w:rPr>
              <w:drawing>
                <wp:inline distT="0" distB="0" distL="0" distR="0" wp14:anchorId="54575468" wp14:editId="2DF715FD">
                  <wp:extent cx="176543" cy="1026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8474" cy="103763"/>
                          </a:xfrm>
                          <a:prstGeom prst="rect">
                            <a:avLst/>
                          </a:prstGeom>
                        </pic:spPr>
                      </pic:pic>
                    </a:graphicData>
                  </a:graphic>
                </wp:inline>
              </w:drawing>
            </w:r>
            <w:r w:rsidR="00AE77B6">
              <w:t>) on the status bar at the bottom of VSCode, wait for the build to succeed</w:t>
            </w:r>
          </w:p>
          <w:p w14:paraId="7D56D886" w14:textId="3EBE1821" w:rsidR="00AE77B6" w:rsidRDefault="00AE77B6" w:rsidP="00067DE3">
            <w:pPr>
              <w:pStyle w:val="ListParagraph"/>
              <w:numPr>
                <w:ilvl w:val="0"/>
                <w:numId w:val="16"/>
              </w:numPr>
            </w:pPr>
            <w:r>
              <w:t>Connect one sensor node to your computer via USB, and click the upload button (</w:t>
            </w:r>
            <w:r>
              <w:rPr>
                <w:noProof/>
              </w:rPr>
              <w:drawing>
                <wp:inline distT="0" distB="0" distL="0" distR="0" wp14:anchorId="3DF4C192" wp14:editId="71B2DF98">
                  <wp:extent cx="158758" cy="95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758" cy="95255"/>
                          </a:xfrm>
                          <a:prstGeom prst="rect">
                            <a:avLst/>
                          </a:prstGeom>
                        </pic:spPr>
                      </pic:pic>
                    </a:graphicData>
                  </a:graphic>
                </wp:inline>
              </w:drawing>
            </w:r>
            <w:r>
              <w:t>) on the right of the build button, wait for the upload to finish.</w:t>
            </w:r>
          </w:p>
          <w:p w14:paraId="5A290BE3" w14:textId="3D876402" w:rsidR="00067DE3" w:rsidRDefault="00246D12" w:rsidP="00067DE3">
            <w:pPr>
              <w:pStyle w:val="ListParagraph"/>
              <w:numPr>
                <w:ilvl w:val="0"/>
                <w:numId w:val="17"/>
              </w:numPr>
            </w:pPr>
            <w:r>
              <w:t xml:space="preserve">Build and upload code for </w:t>
            </w:r>
            <w:r w:rsidR="00301AA2">
              <w:t xml:space="preserve">the other 4 </w:t>
            </w:r>
            <w:r>
              <w:t>leaf node</w:t>
            </w:r>
            <w:r w:rsidR="00301AA2">
              <w:t xml:space="preserve">s, </w:t>
            </w:r>
            <w:proofErr w:type="spellStart"/>
            <w:r w:rsidR="00301AA2">
              <w:t>leafnode</w:t>
            </w:r>
            <w:proofErr w:type="spellEnd"/>
            <w:r w:rsidR="00D418E2">
              <w:t>&lt;id&gt; (&lt;id&gt;=1,2,3,4)</w:t>
            </w:r>
          </w:p>
          <w:p w14:paraId="7CEB9344" w14:textId="3541D468" w:rsidR="00246D12" w:rsidRDefault="00246D12" w:rsidP="00246D12">
            <w:pPr>
              <w:pStyle w:val="ListParagraph"/>
              <w:numPr>
                <w:ilvl w:val="0"/>
                <w:numId w:val="16"/>
              </w:numPr>
              <w:spacing w:after="160" w:line="259" w:lineRule="auto"/>
            </w:pPr>
            <w:r>
              <w:t>Copy the contents in “</w:t>
            </w:r>
            <w:proofErr w:type="spellStart"/>
            <w:proofErr w:type="gramStart"/>
            <w:r w:rsidRPr="006D669C">
              <w:t>config</w:t>
            </w:r>
            <w:r>
              <w:t>.</w:t>
            </w:r>
            <w:r w:rsidR="0063709C">
              <w:t>leafnode</w:t>
            </w:r>
            <w:proofErr w:type="spellEnd"/>
            <w:proofErr w:type="gramEnd"/>
            <w:r w:rsidR="00D418E2">
              <w:t>&lt;id&gt;</w:t>
            </w:r>
            <w:r w:rsidRPr="006D669C">
              <w:t>.</w:t>
            </w:r>
            <w:proofErr w:type="spellStart"/>
            <w:r w:rsidRPr="006D669C">
              <w:t>hpp</w:t>
            </w:r>
            <w:proofErr w:type="spellEnd"/>
            <w:r>
              <w:t>” to cover all in “config.hpp” and save (Ctrl + S)</w:t>
            </w:r>
          </w:p>
          <w:p w14:paraId="6100A5CD" w14:textId="77777777" w:rsidR="00D418E2" w:rsidRDefault="00D418E2" w:rsidP="00D418E2">
            <w:pPr>
              <w:pStyle w:val="ListParagraph"/>
              <w:numPr>
                <w:ilvl w:val="0"/>
                <w:numId w:val="16"/>
              </w:numPr>
              <w:spacing w:after="160" w:line="259" w:lineRule="auto"/>
            </w:pPr>
            <w:r>
              <w:t>Click the build button (</w:t>
            </w:r>
            <w:r>
              <w:rPr>
                <w:noProof/>
              </w:rPr>
              <w:drawing>
                <wp:inline distT="0" distB="0" distL="0" distR="0" wp14:anchorId="70E5A374" wp14:editId="34BC8E41">
                  <wp:extent cx="176543" cy="1026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8474" cy="103763"/>
                          </a:xfrm>
                          <a:prstGeom prst="rect">
                            <a:avLst/>
                          </a:prstGeom>
                        </pic:spPr>
                      </pic:pic>
                    </a:graphicData>
                  </a:graphic>
                </wp:inline>
              </w:drawing>
            </w:r>
            <w:r>
              <w:t>) on the status bar at the bottom of VSCode, wait for the build to succeed</w:t>
            </w:r>
          </w:p>
          <w:p w14:paraId="06E4A4F5" w14:textId="1899121D" w:rsidR="00D418E2" w:rsidRDefault="00D418E2" w:rsidP="00D418E2">
            <w:pPr>
              <w:pStyle w:val="ListParagraph"/>
              <w:numPr>
                <w:ilvl w:val="0"/>
                <w:numId w:val="18"/>
              </w:numPr>
            </w:pPr>
            <w:r>
              <w:t>Connect another sensor node to your computer via USB, and click the upload button (</w:t>
            </w:r>
            <w:r>
              <w:rPr>
                <w:noProof/>
              </w:rPr>
              <w:drawing>
                <wp:inline distT="0" distB="0" distL="0" distR="0" wp14:anchorId="003A97E7" wp14:editId="62E22ABE">
                  <wp:extent cx="158758" cy="95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758" cy="95255"/>
                          </a:xfrm>
                          <a:prstGeom prst="rect">
                            <a:avLst/>
                          </a:prstGeom>
                        </pic:spPr>
                      </pic:pic>
                    </a:graphicData>
                  </a:graphic>
                </wp:inline>
              </w:drawing>
            </w:r>
            <w:r>
              <w:t>) on the right of the build button, wait for the upload to finish</w:t>
            </w:r>
          </w:p>
        </w:tc>
      </w:tr>
    </w:tbl>
    <w:p w14:paraId="79DFF377" w14:textId="680969A2" w:rsidR="00184B0E" w:rsidRDefault="00184B0E" w:rsidP="003B20EA">
      <w:pPr>
        <w:pStyle w:val="Heading1"/>
        <w:numPr>
          <w:ilvl w:val="0"/>
          <w:numId w:val="2"/>
        </w:numPr>
        <w:rPr>
          <w:rFonts w:cs="Times New Roman"/>
        </w:rPr>
      </w:pPr>
      <w:r w:rsidRPr="00816A09">
        <w:rPr>
          <w:rFonts w:cs="Times New Roman"/>
        </w:rPr>
        <w:t>Experiments</w:t>
      </w:r>
    </w:p>
    <w:p w14:paraId="4C265294" w14:textId="6E68AC4F" w:rsidR="003F5401" w:rsidRPr="003F5401" w:rsidRDefault="003F5401" w:rsidP="003F5401">
      <w:r>
        <w:t xml:space="preserve">The experiment aims to employ the assembled wireless sensors to collect structural vibration signals. The collected signal can be used for structural condition assessment, modal parameter identification, </w:t>
      </w:r>
      <w:r w:rsidR="00AB2CAD">
        <w:t>and so on</w:t>
      </w:r>
      <w:r>
        <w:t xml:space="preserve">.  </w:t>
      </w:r>
    </w:p>
    <w:p w14:paraId="7A792FC5" w14:textId="3F9ABB3C" w:rsidR="00310E32" w:rsidRPr="00310E32" w:rsidRDefault="00137F7D" w:rsidP="00310E32">
      <w:pPr>
        <w:pStyle w:val="Heading2"/>
        <w:numPr>
          <w:ilvl w:val="1"/>
          <w:numId w:val="2"/>
        </w:numPr>
      </w:pPr>
      <w:r>
        <w:rPr>
          <w:rFonts w:hint="eastAsia"/>
        </w:rPr>
        <w:t>Lab</w:t>
      </w:r>
      <w:r>
        <w:t xml:space="preserve"> test</w:t>
      </w:r>
    </w:p>
    <w:p w14:paraId="41742AFA" w14:textId="77777777" w:rsidR="0078122A" w:rsidRPr="0078122A" w:rsidRDefault="0078122A" w:rsidP="0078122A"/>
    <w:p w14:paraId="388D266A" w14:textId="67B50194" w:rsidR="00137F7D" w:rsidRDefault="002529FD" w:rsidP="005A57D9">
      <w:pPr>
        <w:pStyle w:val="Heading2"/>
        <w:numPr>
          <w:ilvl w:val="1"/>
          <w:numId w:val="2"/>
        </w:numPr>
      </w:pPr>
      <w:r>
        <w:t>Footbridge test</w:t>
      </w:r>
    </w:p>
    <w:p w14:paraId="4ECC5395" w14:textId="77777777" w:rsidR="0075459B" w:rsidRDefault="005A57D9" w:rsidP="00DB1D62">
      <w:pPr>
        <w:pStyle w:val="ListParagraph"/>
        <w:numPr>
          <w:ilvl w:val="0"/>
          <w:numId w:val="19"/>
        </w:numPr>
      </w:pPr>
      <w:r>
        <w:t xml:space="preserve">Place and fix the 5 sensor nodes at 1/6L, 2/6L, 3/6L, 4/6L, and 5/6L of the footbridge. </w:t>
      </w:r>
    </w:p>
    <w:p w14:paraId="1EF14677" w14:textId="6B3A4ABC" w:rsidR="005B233A" w:rsidRDefault="0052567F" w:rsidP="00DB1D62">
      <w:pPr>
        <w:pStyle w:val="ListParagraph"/>
        <w:numPr>
          <w:ilvl w:val="0"/>
          <w:numId w:val="19"/>
        </w:numPr>
      </w:pPr>
      <w:r>
        <w:lastRenderedPageBreak/>
        <w:t>Power all sensors, and us</w:t>
      </w:r>
      <w:r w:rsidR="00730ECE">
        <w:t>e</w:t>
      </w:r>
      <w:r>
        <w:t xml:space="preserve"> the </w:t>
      </w:r>
      <w:proofErr w:type="spellStart"/>
      <w:r>
        <w:t>miniprogram</w:t>
      </w:r>
      <w:proofErr w:type="spellEnd"/>
      <w:r>
        <w:t xml:space="preserve"> </w:t>
      </w:r>
      <w:r w:rsidR="00730ECE">
        <w:t xml:space="preserve">to send a command to </w:t>
      </w:r>
      <w:r>
        <w:t>the main node to start data sampling.</w:t>
      </w:r>
      <w:r w:rsidR="0075459B">
        <w:t xml:space="preserve"> </w:t>
      </w:r>
      <w:r w:rsidR="005B233A">
        <w:t xml:space="preserve">The format of </w:t>
      </w:r>
      <w:r w:rsidR="00730ECE">
        <w:t xml:space="preserve">the </w:t>
      </w:r>
      <w:r w:rsidR="005B233A">
        <w:t>command is “</w:t>
      </w:r>
      <w:proofErr w:type="spellStart"/>
      <w:r w:rsidR="005B233A">
        <w:t>xxxxxxxxxxxx</w:t>
      </w:r>
      <w:proofErr w:type="spellEnd"/>
      <w:r w:rsidR="005B233A">
        <w:t>”</w:t>
      </w:r>
      <w:r w:rsidR="002269CD">
        <w:t>.</w:t>
      </w:r>
    </w:p>
    <w:p w14:paraId="6125EE28" w14:textId="6E84DCEC" w:rsidR="0075459B" w:rsidRDefault="0075459B" w:rsidP="00DB1D62">
      <w:pPr>
        <w:pStyle w:val="ListParagraph"/>
        <w:numPr>
          <w:ilvl w:val="0"/>
          <w:numId w:val="19"/>
        </w:numPr>
      </w:pPr>
      <w:r>
        <w:t>Once the LED turns yellow, excite the bridge by jumping</w:t>
      </w:r>
      <w:r w:rsidR="00987A0D">
        <w:t xml:space="preserve"> and wait for the data collection to complete.</w:t>
      </w:r>
    </w:p>
    <w:p w14:paraId="2CBEA2E8" w14:textId="0BC2F926" w:rsidR="00A55D26" w:rsidRPr="005A57D9" w:rsidRDefault="00A55D26" w:rsidP="00DB1D62">
      <w:pPr>
        <w:pStyle w:val="ListParagraph"/>
        <w:numPr>
          <w:ilvl w:val="0"/>
          <w:numId w:val="20"/>
        </w:numPr>
      </w:pPr>
      <w:r>
        <w:t>The collected data will be stored on the SD card, which can be read into your computer for viewing and processing.</w:t>
      </w:r>
    </w:p>
    <w:p w14:paraId="0389CFAB" w14:textId="6BCAA935" w:rsidR="005A57D9" w:rsidRDefault="005A57D9" w:rsidP="005A57D9">
      <w:pPr>
        <w:jc w:val="center"/>
      </w:pPr>
      <w:r w:rsidRPr="005A57D9">
        <w:rPr>
          <w:noProof/>
        </w:rPr>
        <w:drawing>
          <wp:inline distT="0" distB="0" distL="0" distR="0" wp14:anchorId="3017C31F" wp14:editId="6DA15670">
            <wp:extent cx="4348608" cy="3260449"/>
            <wp:effectExtent l="0" t="8255"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349708" cy="3261274"/>
                    </a:xfrm>
                    <a:prstGeom prst="rect">
                      <a:avLst/>
                    </a:prstGeom>
                    <a:noFill/>
                    <a:ln>
                      <a:noFill/>
                    </a:ln>
                  </pic:spPr>
                </pic:pic>
              </a:graphicData>
            </a:graphic>
          </wp:inline>
        </w:drawing>
      </w:r>
    </w:p>
    <w:p w14:paraId="1511B6C0" w14:textId="5DCFEC89" w:rsidR="003B20EA" w:rsidRDefault="00A32C57" w:rsidP="00A32C57">
      <w:pPr>
        <w:jc w:val="center"/>
      </w:pPr>
      <w:r w:rsidRPr="00A32C57">
        <w:rPr>
          <w:b/>
          <w:bCs/>
        </w:rPr>
        <w:t>Figure x</w:t>
      </w:r>
      <w:r>
        <w:t>. Footbridge</w:t>
      </w:r>
    </w:p>
    <w:p w14:paraId="0A737176" w14:textId="007075AF" w:rsidR="003B20EA" w:rsidRDefault="003F5401" w:rsidP="003F5401">
      <w:pPr>
        <w:pStyle w:val="Heading1"/>
        <w:numPr>
          <w:ilvl w:val="0"/>
          <w:numId w:val="2"/>
        </w:numPr>
      </w:pPr>
      <w:r>
        <w:t>Conclusion</w:t>
      </w:r>
    </w:p>
    <w:p w14:paraId="16B6DE07" w14:textId="51CB6B4E" w:rsidR="003F5401" w:rsidRPr="003F5401" w:rsidRDefault="003F5401" w:rsidP="003F5401">
      <w:r>
        <w:t xml:space="preserve">This document offers </w:t>
      </w:r>
      <w:r w:rsidR="00007931">
        <w:t xml:space="preserve">step-by-step instructions for </w:t>
      </w:r>
      <w:r w:rsidR="009A0DF9">
        <w:t>assembling</w:t>
      </w:r>
      <w:r w:rsidR="00007931">
        <w:t xml:space="preserve"> an IoT wireless sensor using </w:t>
      </w:r>
      <w:r w:rsidR="009A0DF9">
        <w:t xml:space="preserve">various components, </w:t>
      </w:r>
      <w:r w:rsidR="00AA3707">
        <w:t>modifying and u</w:t>
      </w:r>
      <w:r w:rsidR="009A0DF9">
        <w:t xml:space="preserve">ploading code </w:t>
      </w:r>
      <w:r w:rsidR="00AA3707">
        <w:t>to the Arduino board,</w:t>
      </w:r>
      <w:r w:rsidR="009A0DF9">
        <w:t xml:space="preserve"> </w:t>
      </w:r>
      <w:r w:rsidR="00AA3707">
        <w:t xml:space="preserve">and applying the sensor prototype for vibration </w:t>
      </w:r>
      <w:r w:rsidR="00240579">
        <w:t>data collection</w:t>
      </w:r>
      <w:r w:rsidR="00AA3707">
        <w:t>.</w:t>
      </w:r>
      <w:r w:rsidR="009A0DF9">
        <w:t xml:space="preserve"> </w:t>
      </w:r>
    </w:p>
    <w:p w14:paraId="06C2E2F9" w14:textId="77777777" w:rsidR="000F43B5" w:rsidRPr="000F43B5" w:rsidRDefault="000F43B5" w:rsidP="000F43B5"/>
    <w:sectPr w:rsidR="000F43B5" w:rsidRPr="000F43B5" w:rsidSect="003E7362">
      <w:pgSz w:w="12240" w:h="15840"/>
      <w:pgMar w:top="1440" w:right="1800" w:bottom="1440" w:left="180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CUI SHUAIWEN#" w:date="2025-07-26T08:36:00Z" w:initials="#S">
    <w:p w14:paraId="3C98AC4F" w14:textId="77777777" w:rsidR="0015731B" w:rsidRDefault="0015731B" w:rsidP="0015731B">
      <w:r>
        <w:rPr>
          <w:rStyle w:val="CommentReference"/>
        </w:rPr>
        <w:annotationRef/>
      </w:r>
      <w:r>
        <w:rPr>
          <w:sz w:val="20"/>
          <w:szCs w:val="20"/>
        </w:rPr>
        <w:t>zs1107</w:t>
      </w:r>
      <w:r>
        <w:rPr>
          <w:rFonts w:hint="eastAsia"/>
          <w:sz w:val="20"/>
          <w:szCs w:val="20"/>
        </w:rPr>
        <w:t>有几个问题</w:t>
      </w:r>
    </w:p>
    <w:p w14:paraId="481715D6" w14:textId="77777777" w:rsidR="0015731B" w:rsidRDefault="0015731B" w:rsidP="0015731B">
      <w:r>
        <w:rPr>
          <w:sz w:val="20"/>
          <w:szCs w:val="20"/>
        </w:rPr>
        <w:t xml:space="preserve">1. </w:t>
      </w:r>
      <w:r>
        <w:rPr>
          <w:rFonts w:hint="eastAsia"/>
          <w:sz w:val="20"/>
          <w:szCs w:val="20"/>
        </w:rPr>
        <w:t>非常小，之前实验一次只能进四个组，还是只能站着的</w:t>
      </w:r>
    </w:p>
    <w:p w14:paraId="38AD82FE" w14:textId="77777777" w:rsidR="0015731B" w:rsidRDefault="0015731B" w:rsidP="0015731B">
      <w:r>
        <w:rPr>
          <w:sz w:val="20"/>
          <w:szCs w:val="20"/>
        </w:rPr>
        <w:t xml:space="preserve">2. </w:t>
      </w:r>
      <w:r>
        <w:rPr>
          <w:rFonts w:hint="eastAsia"/>
          <w:sz w:val="20"/>
          <w:szCs w:val="20"/>
        </w:rPr>
        <w:t>硬件组装，编程烧录不建议在</w:t>
      </w:r>
      <w:r>
        <w:rPr>
          <w:sz w:val="20"/>
          <w:szCs w:val="20"/>
        </w:rPr>
        <w:t xml:space="preserve">zs1107, </w:t>
      </w:r>
      <w:r>
        <w:rPr>
          <w:rFonts w:hint="eastAsia"/>
          <w:sz w:val="20"/>
          <w:szCs w:val="20"/>
        </w:rPr>
        <w:t>建议在</w:t>
      </w:r>
      <w:r>
        <w:rPr>
          <w:sz w:val="20"/>
          <w:szCs w:val="20"/>
        </w:rPr>
        <w:t>TU103</w:t>
      </w:r>
      <w:r>
        <w:rPr>
          <w:rFonts w:hint="eastAsia"/>
          <w:sz w:val="20"/>
          <w:szCs w:val="20"/>
        </w:rPr>
        <w:t>演讲厅，各组可以分组坐，各桌下有电源，有讲台投影方便讲解。可以完成后再进行后续实验</w:t>
      </w:r>
    </w:p>
    <w:p w14:paraId="54051584" w14:textId="77777777" w:rsidR="0015731B" w:rsidRDefault="0015731B" w:rsidP="0015731B">
      <w:r>
        <w:rPr>
          <w:sz w:val="20"/>
          <w:szCs w:val="20"/>
        </w:rPr>
        <w:t>3. zs1107</w:t>
      </w:r>
      <w:r>
        <w:rPr>
          <w:rFonts w:hint="eastAsia"/>
          <w:sz w:val="20"/>
          <w:szCs w:val="20"/>
        </w:rPr>
        <w:t>似乎没有见到有合适的结构进行无线传感器测试实验，最好仔细确认一下地点和方案</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0515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12D8DF" w16cex:dateUtc="2025-07-26T0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051584" w16cid:durableId="0712D8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143BEE" w14:textId="77777777" w:rsidR="007F1AB4" w:rsidRDefault="007F1AB4" w:rsidP="000F43B5">
      <w:pPr>
        <w:spacing w:after="0" w:line="240" w:lineRule="auto"/>
      </w:pPr>
      <w:r>
        <w:separator/>
      </w:r>
    </w:p>
  </w:endnote>
  <w:endnote w:type="continuationSeparator" w:id="0">
    <w:p w14:paraId="39996475" w14:textId="77777777" w:rsidR="007F1AB4" w:rsidRDefault="007F1AB4" w:rsidP="000F4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D32D41" w14:textId="77777777" w:rsidR="007F1AB4" w:rsidRDefault="007F1AB4" w:rsidP="000F43B5">
      <w:pPr>
        <w:spacing w:after="0" w:line="240" w:lineRule="auto"/>
      </w:pPr>
      <w:r>
        <w:separator/>
      </w:r>
    </w:p>
  </w:footnote>
  <w:footnote w:type="continuationSeparator" w:id="0">
    <w:p w14:paraId="53580247" w14:textId="77777777" w:rsidR="007F1AB4" w:rsidRDefault="007F1AB4" w:rsidP="000F43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017D9"/>
    <w:multiLevelType w:val="hybridMultilevel"/>
    <w:tmpl w:val="305A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93684"/>
    <w:multiLevelType w:val="hybridMultilevel"/>
    <w:tmpl w:val="3D84616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2D3845"/>
    <w:multiLevelType w:val="hybridMultilevel"/>
    <w:tmpl w:val="9160BE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D5AE2"/>
    <w:multiLevelType w:val="multilevel"/>
    <w:tmpl w:val="BD304E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FD1E80"/>
    <w:multiLevelType w:val="hybridMultilevel"/>
    <w:tmpl w:val="BA54C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573D1"/>
    <w:multiLevelType w:val="hybridMultilevel"/>
    <w:tmpl w:val="C91AA8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B3187"/>
    <w:multiLevelType w:val="multilevel"/>
    <w:tmpl w:val="60CE267E"/>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20895196"/>
    <w:multiLevelType w:val="hybridMultilevel"/>
    <w:tmpl w:val="CD1C4DD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6455BE4"/>
    <w:multiLevelType w:val="hybridMultilevel"/>
    <w:tmpl w:val="1DD00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F37EA9"/>
    <w:multiLevelType w:val="hybridMultilevel"/>
    <w:tmpl w:val="9A229132"/>
    <w:lvl w:ilvl="0" w:tplc="5E045446">
      <w:start w:val="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520AEF"/>
    <w:multiLevelType w:val="hybridMultilevel"/>
    <w:tmpl w:val="D5584304"/>
    <w:lvl w:ilvl="0" w:tplc="04090019">
      <w:start w:val="1"/>
      <w:numFmt w:val="lowerLetter"/>
      <w:lvlText w:val="%1."/>
      <w:lvlJc w:val="left"/>
      <w:pPr>
        <w:ind w:left="360" w:hanging="360"/>
      </w:pPr>
      <w:rPr>
        <w:rFonts w:hint="default"/>
      </w:rPr>
    </w:lvl>
    <w:lvl w:ilvl="1" w:tplc="0409000B">
      <w:start w:val="1"/>
      <w:numFmt w:val="bullet"/>
      <w:lvlText w:val=""/>
      <w:lvlJc w:val="left"/>
      <w:pPr>
        <w:ind w:left="1080" w:hanging="360"/>
      </w:pPr>
      <w:rPr>
        <w:rFonts w:ascii="Wingdings" w:hAnsi="Wingding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A9B1A15"/>
    <w:multiLevelType w:val="hybridMultilevel"/>
    <w:tmpl w:val="C91A9D78"/>
    <w:lvl w:ilvl="0" w:tplc="04090019">
      <w:start w:val="1"/>
      <w:numFmt w:val="lowerLetter"/>
      <w:lvlText w:val="%1."/>
      <w:lvlJc w:val="left"/>
      <w:pPr>
        <w:ind w:left="360" w:hanging="360"/>
      </w:pPr>
      <w:rPr>
        <w:rFonts w:hint="default"/>
      </w:rPr>
    </w:lvl>
    <w:lvl w:ilvl="1" w:tplc="0409000B">
      <w:start w:val="1"/>
      <w:numFmt w:val="bullet"/>
      <w:lvlText w:val=""/>
      <w:lvlJc w:val="left"/>
      <w:pPr>
        <w:ind w:left="1080" w:hanging="360"/>
      </w:pPr>
      <w:rPr>
        <w:rFonts w:ascii="Wingdings" w:hAnsi="Wingding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28106D4"/>
    <w:multiLevelType w:val="multilevel"/>
    <w:tmpl w:val="5FC44A1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C117ED3"/>
    <w:multiLevelType w:val="multilevel"/>
    <w:tmpl w:val="725CB77C"/>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73F516E"/>
    <w:multiLevelType w:val="hybridMultilevel"/>
    <w:tmpl w:val="3BBE322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F6D34C8"/>
    <w:multiLevelType w:val="hybridMultilevel"/>
    <w:tmpl w:val="32CAE6C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0363B81"/>
    <w:multiLevelType w:val="hybridMultilevel"/>
    <w:tmpl w:val="3C807B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4C47EC"/>
    <w:multiLevelType w:val="hybridMultilevel"/>
    <w:tmpl w:val="E8D01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3171977"/>
    <w:multiLevelType w:val="hybridMultilevel"/>
    <w:tmpl w:val="1FC2CFE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B401847"/>
    <w:multiLevelType w:val="hybridMultilevel"/>
    <w:tmpl w:val="DBCEF5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62217217">
    <w:abstractNumId w:val="19"/>
  </w:num>
  <w:num w:numId="2" w16cid:durableId="1835296909">
    <w:abstractNumId w:val="6"/>
  </w:num>
  <w:num w:numId="3" w16cid:durableId="1277563234">
    <w:abstractNumId w:val="12"/>
  </w:num>
  <w:num w:numId="4" w16cid:durableId="1838685406">
    <w:abstractNumId w:val="3"/>
  </w:num>
  <w:num w:numId="5" w16cid:durableId="1212038312">
    <w:abstractNumId w:val="4"/>
  </w:num>
  <w:num w:numId="6" w16cid:durableId="1131243131">
    <w:abstractNumId w:val="18"/>
  </w:num>
  <w:num w:numId="7" w16cid:durableId="789782078">
    <w:abstractNumId w:val="13"/>
  </w:num>
  <w:num w:numId="8" w16cid:durableId="851457406">
    <w:abstractNumId w:val="8"/>
  </w:num>
  <w:num w:numId="9" w16cid:durableId="970405809">
    <w:abstractNumId w:val="9"/>
  </w:num>
  <w:num w:numId="10" w16cid:durableId="38669079">
    <w:abstractNumId w:val="7"/>
  </w:num>
  <w:num w:numId="11" w16cid:durableId="1836607169">
    <w:abstractNumId w:val="16"/>
  </w:num>
  <w:num w:numId="12" w16cid:durableId="1044479573">
    <w:abstractNumId w:val="10"/>
  </w:num>
  <w:num w:numId="13" w16cid:durableId="1373504079">
    <w:abstractNumId w:val="2"/>
  </w:num>
  <w:num w:numId="14" w16cid:durableId="73402622">
    <w:abstractNumId w:val="14"/>
  </w:num>
  <w:num w:numId="15" w16cid:durableId="9533136">
    <w:abstractNumId w:val="17"/>
  </w:num>
  <w:num w:numId="16" w16cid:durableId="972828366">
    <w:abstractNumId w:val="0"/>
  </w:num>
  <w:num w:numId="17" w16cid:durableId="205483327">
    <w:abstractNumId w:val="11"/>
  </w:num>
  <w:num w:numId="18" w16cid:durableId="1499811730">
    <w:abstractNumId w:val="5"/>
  </w:num>
  <w:num w:numId="19" w16cid:durableId="268708612">
    <w:abstractNumId w:val="1"/>
  </w:num>
  <w:num w:numId="20" w16cid:durableId="160526522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UI SHUAIWEN#">
    <w15:presenceInfo w15:providerId="AD" w15:userId="S::SHUAIWEN001@e.ntu.edu.sg::35a196ea-bcb8-475e-86cf-0b9eaca8a4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9"/>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58A"/>
    <w:rsid w:val="00004284"/>
    <w:rsid w:val="00007931"/>
    <w:rsid w:val="00016FED"/>
    <w:rsid w:val="00031643"/>
    <w:rsid w:val="0003749F"/>
    <w:rsid w:val="000423D3"/>
    <w:rsid w:val="00046706"/>
    <w:rsid w:val="000506A8"/>
    <w:rsid w:val="00067DE3"/>
    <w:rsid w:val="00075FC5"/>
    <w:rsid w:val="000832BD"/>
    <w:rsid w:val="00084BA9"/>
    <w:rsid w:val="00096F74"/>
    <w:rsid w:val="000B3F03"/>
    <w:rsid w:val="000C54AD"/>
    <w:rsid w:val="000D2E69"/>
    <w:rsid w:val="000D4A87"/>
    <w:rsid w:val="000D4F45"/>
    <w:rsid w:val="000E4418"/>
    <w:rsid w:val="000E516D"/>
    <w:rsid w:val="000F33F6"/>
    <w:rsid w:val="000F35FF"/>
    <w:rsid w:val="000F43B5"/>
    <w:rsid w:val="000F4E20"/>
    <w:rsid w:val="00100430"/>
    <w:rsid w:val="00101373"/>
    <w:rsid w:val="001065FE"/>
    <w:rsid w:val="00117751"/>
    <w:rsid w:val="001270AD"/>
    <w:rsid w:val="00134F01"/>
    <w:rsid w:val="00137F7D"/>
    <w:rsid w:val="00142CB0"/>
    <w:rsid w:val="00143135"/>
    <w:rsid w:val="001451A4"/>
    <w:rsid w:val="001477A2"/>
    <w:rsid w:val="0015731B"/>
    <w:rsid w:val="0016065F"/>
    <w:rsid w:val="00160800"/>
    <w:rsid w:val="00160E95"/>
    <w:rsid w:val="00160FBE"/>
    <w:rsid w:val="001615AB"/>
    <w:rsid w:val="001652BE"/>
    <w:rsid w:val="0016771F"/>
    <w:rsid w:val="001745F6"/>
    <w:rsid w:val="0018041D"/>
    <w:rsid w:val="00184357"/>
    <w:rsid w:val="00184B0E"/>
    <w:rsid w:val="00185C5B"/>
    <w:rsid w:val="001934FE"/>
    <w:rsid w:val="001A437C"/>
    <w:rsid w:val="001B0E63"/>
    <w:rsid w:val="001B747A"/>
    <w:rsid w:val="001C4A6F"/>
    <w:rsid w:val="001D1B41"/>
    <w:rsid w:val="001D4E59"/>
    <w:rsid w:val="001D75E5"/>
    <w:rsid w:val="001E3545"/>
    <w:rsid w:val="001F305D"/>
    <w:rsid w:val="00203A13"/>
    <w:rsid w:val="0020729E"/>
    <w:rsid w:val="00214B3E"/>
    <w:rsid w:val="0022209D"/>
    <w:rsid w:val="002269CD"/>
    <w:rsid w:val="0023084D"/>
    <w:rsid w:val="00234726"/>
    <w:rsid w:val="002368BD"/>
    <w:rsid w:val="0024046F"/>
    <w:rsid w:val="00240579"/>
    <w:rsid w:val="00246D12"/>
    <w:rsid w:val="00250475"/>
    <w:rsid w:val="002529FD"/>
    <w:rsid w:val="002550FA"/>
    <w:rsid w:val="00275B24"/>
    <w:rsid w:val="0027671A"/>
    <w:rsid w:val="00284E91"/>
    <w:rsid w:val="00287FFB"/>
    <w:rsid w:val="0029155D"/>
    <w:rsid w:val="002965C4"/>
    <w:rsid w:val="002B3B78"/>
    <w:rsid w:val="002B5623"/>
    <w:rsid w:val="002C624D"/>
    <w:rsid w:val="002C7421"/>
    <w:rsid w:val="002D2B58"/>
    <w:rsid w:val="002D5D83"/>
    <w:rsid w:val="002D6AA5"/>
    <w:rsid w:val="002E4183"/>
    <w:rsid w:val="002E76AE"/>
    <w:rsid w:val="002F26F4"/>
    <w:rsid w:val="002F4F0D"/>
    <w:rsid w:val="00301AA2"/>
    <w:rsid w:val="00310E32"/>
    <w:rsid w:val="003202EC"/>
    <w:rsid w:val="00320922"/>
    <w:rsid w:val="003215EC"/>
    <w:rsid w:val="00371007"/>
    <w:rsid w:val="00371DC5"/>
    <w:rsid w:val="003A0D39"/>
    <w:rsid w:val="003A558A"/>
    <w:rsid w:val="003B20EA"/>
    <w:rsid w:val="003B34B3"/>
    <w:rsid w:val="003C08EC"/>
    <w:rsid w:val="003C12D0"/>
    <w:rsid w:val="003C324C"/>
    <w:rsid w:val="003D21B1"/>
    <w:rsid w:val="003E27AD"/>
    <w:rsid w:val="003E5503"/>
    <w:rsid w:val="003E5979"/>
    <w:rsid w:val="003E7362"/>
    <w:rsid w:val="003F5401"/>
    <w:rsid w:val="004007E3"/>
    <w:rsid w:val="0040085C"/>
    <w:rsid w:val="0040169A"/>
    <w:rsid w:val="00404727"/>
    <w:rsid w:val="004078E9"/>
    <w:rsid w:val="00421946"/>
    <w:rsid w:val="00423423"/>
    <w:rsid w:val="004403C3"/>
    <w:rsid w:val="004423DF"/>
    <w:rsid w:val="00444EEA"/>
    <w:rsid w:val="00445E12"/>
    <w:rsid w:val="00452E60"/>
    <w:rsid w:val="00454E0A"/>
    <w:rsid w:val="004572D7"/>
    <w:rsid w:val="0046387A"/>
    <w:rsid w:val="00463A97"/>
    <w:rsid w:val="00475149"/>
    <w:rsid w:val="00482FCC"/>
    <w:rsid w:val="00486075"/>
    <w:rsid w:val="00492B90"/>
    <w:rsid w:val="004A34DE"/>
    <w:rsid w:val="004C4ABB"/>
    <w:rsid w:val="004E1900"/>
    <w:rsid w:val="004E320C"/>
    <w:rsid w:val="004F014B"/>
    <w:rsid w:val="004F04E1"/>
    <w:rsid w:val="005173EE"/>
    <w:rsid w:val="00520C2B"/>
    <w:rsid w:val="005221BB"/>
    <w:rsid w:val="005228CE"/>
    <w:rsid w:val="0052567F"/>
    <w:rsid w:val="00532B0E"/>
    <w:rsid w:val="00537678"/>
    <w:rsid w:val="00540EE3"/>
    <w:rsid w:val="005519CE"/>
    <w:rsid w:val="0057209E"/>
    <w:rsid w:val="0058517D"/>
    <w:rsid w:val="00586B67"/>
    <w:rsid w:val="00586CCA"/>
    <w:rsid w:val="005A57D9"/>
    <w:rsid w:val="005A6DC5"/>
    <w:rsid w:val="005B16B1"/>
    <w:rsid w:val="005B233A"/>
    <w:rsid w:val="005C179F"/>
    <w:rsid w:val="005D2109"/>
    <w:rsid w:val="005E5588"/>
    <w:rsid w:val="005E5D00"/>
    <w:rsid w:val="005F11D0"/>
    <w:rsid w:val="005F3C99"/>
    <w:rsid w:val="005F699B"/>
    <w:rsid w:val="005F7155"/>
    <w:rsid w:val="005F79D5"/>
    <w:rsid w:val="00604E75"/>
    <w:rsid w:val="006114EE"/>
    <w:rsid w:val="0062288B"/>
    <w:rsid w:val="00625A0D"/>
    <w:rsid w:val="0063037F"/>
    <w:rsid w:val="0063709C"/>
    <w:rsid w:val="00640D96"/>
    <w:rsid w:val="00645EFD"/>
    <w:rsid w:val="00661498"/>
    <w:rsid w:val="006642A7"/>
    <w:rsid w:val="00666B96"/>
    <w:rsid w:val="006724FB"/>
    <w:rsid w:val="00673AED"/>
    <w:rsid w:val="00684877"/>
    <w:rsid w:val="006940F0"/>
    <w:rsid w:val="006A099D"/>
    <w:rsid w:val="006A6D27"/>
    <w:rsid w:val="006A6E1B"/>
    <w:rsid w:val="006B3EE6"/>
    <w:rsid w:val="006B7832"/>
    <w:rsid w:val="006C21BE"/>
    <w:rsid w:val="006C64F3"/>
    <w:rsid w:val="006C72B7"/>
    <w:rsid w:val="006D669C"/>
    <w:rsid w:val="006E262E"/>
    <w:rsid w:val="006E29B4"/>
    <w:rsid w:val="006E598B"/>
    <w:rsid w:val="006F1CB8"/>
    <w:rsid w:val="006F7128"/>
    <w:rsid w:val="00702545"/>
    <w:rsid w:val="007033C2"/>
    <w:rsid w:val="00722C80"/>
    <w:rsid w:val="0072404D"/>
    <w:rsid w:val="00730D94"/>
    <w:rsid w:val="00730ECE"/>
    <w:rsid w:val="00733F1F"/>
    <w:rsid w:val="00735381"/>
    <w:rsid w:val="007360BB"/>
    <w:rsid w:val="007377E0"/>
    <w:rsid w:val="00740392"/>
    <w:rsid w:val="007403AD"/>
    <w:rsid w:val="00743864"/>
    <w:rsid w:val="00743C9D"/>
    <w:rsid w:val="007516BB"/>
    <w:rsid w:val="00751D5E"/>
    <w:rsid w:val="0075459B"/>
    <w:rsid w:val="00754648"/>
    <w:rsid w:val="0076308E"/>
    <w:rsid w:val="00763481"/>
    <w:rsid w:val="00766804"/>
    <w:rsid w:val="00770009"/>
    <w:rsid w:val="00771FD5"/>
    <w:rsid w:val="0077285C"/>
    <w:rsid w:val="0078122A"/>
    <w:rsid w:val="00794CA3"/>
    <w:rsid w:val="007A06AC"/>
    <w:rsid w:val="007A0731"/>
    <w:rsid w:val="007A2ABB"/>
    <w:rsid w:val="007C24A6"/>
    <w:rsid w:val="007D15F5"/>
    <w:rsid w:val="007D2215"/>
    <w:rsid w:val="007D742C"/>
    <w:rsid w:val="007E41FC"/>
    <w:rsid w:val="007E5B01"/>
    <w:rsid w:val="007F1AB4"/>
    <w:rsid w:val="007F5FAC"/>
    <w:rsid w:val="008156EF"/>
    <w:rsid w:val="00815E62"/>
    <w:rsid w:val="00816A09"/>
    <w:rsid w:val="0081715E"/>
    <w:rsid w:val="008261C6"/>
    <w:rsid w:val="00827B69"/>
    <w:rsid w:val="008302EE"/>
    <w:rsid w:val="00846F1C"/>
    <w:rsid w:val="00860570"/>
    <w:rsid w:val="00861404"/>
    <w:rsid w:val="00873F96"/>
    <w:rsid w:val="00884B95"/>
    <w:rsid w:val="00887C40"/>
    <w:rsid w:val="00893315"/>
    <w:rsid w:val="008A15D4"/>
    <w:rsid w:val="008A799A"/>
    <w:rsid w:val="008B38D7"/>
    <w:rsid w:val="008C4DCA"/>
    <w:rsid w:val="008C6C5B"/>
    <w:rsid w:val="008E0F20"/>
    <w:rsid w:val="008E1DDA"/>
    <w:rsid w:val="008E592E"/>
    <w:rsid w:val="008F4478"/>
    <w:rsid w:val="008F5FED"/>
    <w:rsid w:val="00902CDC"/>
    <w:rsid w:val="009103C3"/>
    <w:rsid w:val="00913656"/>
    <w:rsid w:val="00914A10"/>
    <w:rsid w:val="00914D67"/>
    <w:rsid w:val="00915731"/>
    <w:rsid w:val="009165A7"/>
    <w:rsid w:val="009315CD"/>
    <w:rsid w:val="00942471"/>
    <w:rsid w:val="00947949"/>
    <w:rsid w:val="009555F8"/>
    <w:rsid w:val="00955F72"/>
    <w:rsid w:val="00964AC0"/>
    <w:rsid w:val="00977455"/>
    <w:rsid w:val="0098113D"/>
    <w:rsid w:val="00987A0D"/>
    <w:rsid w:val="0099088E"/>
    <w:rsid w:val="009A0DF9"/>
    <w:rsid w:val="009A576C"/>
    <w:rsid w:val="009A6D42"/>
    <w:rsid w:val="009B76A1"/>
    <w:rsid w:val="009C4E70"/>
    <w:rsid w:val="009D2257"/>
    <w:rsid w:val="009D6D2F"/>
    <w:rsid w:val="009E0023"/>
    <w:rsid w:val="009F14F1"/>
    <w:rsid w:val="00A10FCE"/>
    <w:rsid w:val="00A13F4E"/>
    <w:rsid w:val="00A216FA"/>
    <w:rsid w:val="00A24439"/>
    <w:rsid w:val="00A32C57"/>
    <w:rsid w:val="00A3307E"/>
    <w:rsid w:val="00A3455A"/>
    <w:rsid w:val="00A40C61"/>
    <w:rsid w:val="00A524DA"/>
    <w:rsid w:val="00A55D26"/>
    <w:rsid w:val="00A628D8"/>
    <w:rsid w:val="00A63C31"/>
    <w:rsid w:val="00A654C7"/>
    <w:rsid w:val="00A67126"/>
    <w:rsid w:val="00A71079"/>
    <w:rsid w:val="00A75C55"/>
    <w:rsid w:val="00A76EB4"/>
    <w:rsid w:val="00A81A20"/>
    <w:rsid w:val="00A939F7"/>
    <w:rsid w:val="00AA3707"/>
    <w:rsid w:val="00AA688E"/>
    <w:rsid w:val="00AB10FF"/>
    <w:rsid w:val="00AB15A8"/>
    <w:rsid w:val="00AB2CAD"/>
    <w:rsid w:val="00AC03AE"/>
    <w:rsid w:val="00AC1926"/>
    <w:rsid w:val="00AC4A3F"/>
    <w:rsid w:val="00AD228B"/>
    <w:rsid w:val="00AD512D"/>
    <w:rsid w:val="00AD64DA"/>
    <w:rsid w:val="00AE1BF8"/>
    <w:rsid w:val="00AE63C3"/>
    <w:rsid w:val="00AE77B6"/>
    <w:rsid w:val="00B01B2E"/>
    <w:rsid w:val="00B1077D"/>
    <w:rsid w:val="00B12BD2"/>
    <w:rsid w:val="00B15620"/>
    <w:rsid w:val="00B24FE1"/>
    <w:rsid w:val="00B350F2"/>
    <w:rsid w:val="00B371A2"/>
    <w:rsid w:val="00B649DF"/>
    <w:rsid w:val="00B6674B"/>
    <w:rsid w:val="00B67EB9"/>
    <w:rsid w:val="00B76C92"/>
    <w:rsid w:val="00B7708E"/>
    <w:rsid w:val="00B771A2"/>
    <w:rsid w:val="00B776BA"/>
    <w:rsid w:val="00B81065"/>
    <w:rsid w:val="00B90266"/>
    <w:rsid w:val="00B9232B"/>
    <w:rsid w:val="00B95828"/>
    <w:rsid w:val="00BB288D"/>
    <w:rsid w:val="00BC1058"/>
    <w:rsid w:val="00BC49CD"/>
    <w:rsid w:val="00BD0CF3"/>
    <w:rsid w:val="00BD4C99"/>
    <w:rsid w:val="00BE5045"/>
    <w:rsid w:val="00C04F69"/>
    <w:rsid w:val="00C054A2"/>
    <w:rsid w:val="00C0734B"/>
    <w:rsid w:val="00C149B4"/>
    <w:rsid w:val="00C21B23"/>
    <w:rsid w:val="00C22409"/>
    <w:rsid w:val="00C23AAF"/>
    <w:rsid w:val="00C52FA5"/>
    <w:rsid w:val="00C65DC7"/>
    <w:rsid w:val="00C72EC4"/>
    <w:rsid w:val="00C72FCD"/>
    <w:rsid w:val="00C753DE"/>
    <w:rsid w:val="00C768C2"/>
    <w:rsid w:val="00C808DE"/>
    <w:rsid w:val="00C8262C"/>
    <w:rsid w:val="00C92748"/>
    <w:rsid w:val="00C93B74"/>
    <w:rsid w:val="00CB2F65"/>
    <w:rsid w:val="00CB4393"/>
    <w:rsid w:val="00CB4425"/>
    <w:rsid w:val="00CC1442"/>
    <w:rsid w:val="00CC4002"/>
    <w:rsid w:val="00CD6785"/>
    <w:rsid w:val="00CE2409"/>
    <w:rsid w:val="00CF690B"/>
    <w:rsid w:val="00D1177B"/>
    <w:rsid w:val="00D17C1F"/>
    <w:rsid w:val="00D27EDD"/>
    <w:rsid w:val="00D35378"/>
    <w:rsid w:val="00D4112F"/>
    <w:rsid w:val="00D418E2"/>
    <w:rsid w:val="00D47311"/>
    <w:rsid w:val="00D5305B"/>
    <w:rsid w:val="00D545D1"/>
    <w:rsid w:val="00D60767"/>
    <w:rsid w:val="00D67A7C"/>
    <w:rsid w:val="00D729E4"/>
    <w:rsid w:val="00D75F38"/>
    <w:rsid w:val="00DA3428"/>
    <w:rsid w:val="00DA6310"/>
    <w:rsid w:val="00DB1D62"/>
    <w:rsid w:val="00DB69EC"/>
    <w:rsid w:val="00DC1BEA"/>
    <w:rsid w:val="00DC4243"/>
    <w:rsid w:val="00DC4E80"/>
    <w:rsid w:val="00DC6FB2"/>
    <w:rsid w:val="00DD0C4E"/>
    <w:rsid w:val="00DD268C"/>
    <w:rsid w:val="00DF2CEE"/>
    <w:rsid w:val="00E05E48"/>
    <w:rsid w:val="00E12AD1"/>
    <w:rsid w:val="00E20859"/>
    <w:rsid w:val="00E23CBC"/>
    <w:rsid w:val="00E26375"/>
    <w:rsid w:val="00E36996"/>
    <w:rsid w:val="00E41A2F"/>
    <w:rsid w:val="00E52D2D"/>
    <w:rsid w:val="00E71001"/>
    <w:rsid w:val="00E71BE4"/>
    <w:rsid w:val="00E76C15"/>
    <w:rsid w:val="00E772F0"/>
    <w:rsid w:val="00E81A86"/>
    <w:rsid w:val="00E81D26"/>
    <w:rsid w:val="00E83EA9"/>
    <w:rsid w:val="00E925C7"/>
    <w:rsid w:val="00EA181B"/>
    <w:rsid w:val="00EA46B3"/>
    <w:rsid w:val="00EA7213"/>
    <w:rsid w:val="00EA7CAF"/>
    <w:rsid w:val="00EB6352"/>
    <w:rsid w:val="00EC0F6C"/>
    <w:rsid w:val="00EC4784"/>
    <w:rsid w:val="00ED6918"/>
    <w:rsid w:val="00ED7DBA"/>
    <w:rsid w:val="00EE04C7"/>
    <w:rsid w:val="00EF0A38"/>
    <w:rsid w:val="00F03987"/>
    <w:rsid w:val="00F0459C"/>
    <w:rsid w:val="00F21E43"/>
    <w:rsid w:val="00F23051"/>
    <w:rsid w:val="00F27EB9"/>
    <w:rsid w:val="00F33D58"/>
    <w:rsid w:val="00F34245"/>
    <w:rsid w:val="00F348AF"/>
    <w:rsid w:val="00F363B9"/>
    <w:rsid w:val="00F400C2"/>
    <w:rsid w:val="00F54B5B"/>
    <w:rsid w:val="00F56DD3"/>
    <w:rsid w:val="00F57CAF"/>
    <w:rsid w:val="00F73536"/>
    <w:rsid w:val="00F77139"/>
    <w:rsid w:val="00F802CB"/>
    <w:rsid w:val="00F84883"/>
    <w:rsid w:val="00F926D7"/>
    <w:rsid w:val="00F93ECC"/>
    <w:rsid w:val="00FA3DA7"/>
    <w:rsid w:val="00FB0190"/>
    <w:rsid w:val="00FB417B"/>
    <w:rsid w:val="00FB67F2"/>
    <w:rsid w:val="00FC22E3"/>
    <w:rsid w:val="00FC3937"/>
    <w:rsid w:val="00FC4757"/>
    <w:rsid w:val="00FC6B64"/>
    <w:rsid w:val="00FE16FF"/>
    <w:rsid w:val="00FF162A"/>
    <w:rsid w:val="00FF3D11"/>
    <w:rsid w:val="00FF5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B51B99"/>
  <w15:chartTrackingRefBased/>
  <w15:docId w15:val="{6816C28D-8643-4E9C-9A31-3831D2347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7AD"/>
    <w:rPr>
      <w:rFonts w:ascii="Times New Roman" w:hAnsi="Times New Roman"/>
    </w:rPr>
  </w:style>
  <w:style w:type="paragraph" w:styleId="Heading1">
    <w:name w:val="heading 1"/>
    <w:basedOn w:val="Normal"/>
    <w:next w:val="Normal"/>
    <w:link w:val="Heading1Char"/>
    <w:uiPriority w:val="9"/>
    <w:qFormat/>
    <w:rsid w:val="003B20EA"/>
    <w:pPr>
      <w:keepNext/>
      <w:keepLines/>
      <w:spacing w:before="36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3B34B3"/>
    <w:pPr>
      <w:keepNext/>
      <w:keepLines/>
      <w:spacing w:before="280" w:after="240"/>
      <w:outlineLvl w:val="1"/>
    </w:pPr>
    <w:rPr>
      <w:rFonts w:eastAsiaTheme="majorEastAsia" w:cstheme="majorBidi"/>
      <w:b/>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43B5"/>
    <w:pPr>
      <w:tabs>
        <w:tab w:val="center" w:pos="4320"/>
        <w:tab w:val="right" w:pos="8640"/>
      </w:tabs>
      <w:spacing w:after="0" w:line="240" w:lineRule="auto"/>
    </w:pPr>
  </w:style>
  <w:style w:type="character" w:customStyle="1" w:styleId="HeaderChar">
    <w:name w:val="Header Char"/>
    <w:basedOn w:val="DefaultParagraphFont"/>
    <w:link w:val="Header"/>
    <w:uiPriority w:val="99"/>
    <w:rsid w:val="000F43B5"/>
  </w:style>
  <w:style w:type="paragraph" w:styleId="Footer">
    <w:name w:val="footer"/>
    <w:basedOn w:val="Normal"/>
    <w:link w:val="FooterChar"/>
    <w:uiPriority w:val="99"/>
    <w:unhideWhenUsed/>
    <w:rsid w:val="000F43B5"/>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43B5"/>
  </w:style>
  <w:style w:type="character" w:customStyle="1" w:styleId="Heading1Char">
    <w:name w:val="Heading 1 Char"/>
    <w:basedOn w:val="DefaultParagraphFont"/>
    <w:link w:val="Heading1"/>
    <w:uiPriority w:val="9"/>
    <w:rsid w:val="003B20EA"/>
    <w:rPr>
      <w:rFonts w:ascii="Times New Roman" w:eastAsiaTheme="majorEastAsia" w:hAnsi="Times New Roman" w:cstheme="majorBidi"/>
      <w:b/>
      <w:color w:val="2F5496" w:themeColor="accent1" w:themeShade="BF"/>
      <w:sz w:val="32"/>
      <w:szCs w:val="32"/>
    </w:rPr>
  </w:style>
  <w:style w:type="paragraph" w:styleId="NoSpacing">
    <w:name w:val="No Spacing"/>
    <w:link w:val="NoSpacingChar"/>
    <w:uiPriority w:val="1"/>
    <w:qFormat/>
    <w:rsid w:val="003E7362"/>
    <w:pPr>
      <w:spacing w:after="0" w:line="240" w:lineRule="auto"/>
    </w:pPr>
    <w:rPr>
      <w:lang w:eastAsia="en-US"/>
    </w:rPr>
  </w:style>
  <w:style w:type="character" w:customStyle="1" w:styleId="NoSpacingChar">
    <w:name w:val="No Spacing Char"/>
    <w:basedOn w:val="DefaultParagraphFont"/>
    <w:link w:val="NoSpacing"/>
    <w:uiPriority w:val="1"/>
    <w:rsid w:val="003E7362"/>
    <w:rPr>
      <w:lang w:eastAsia="en-US"/>
    </w:rPr>
  </w:style>
  <w:style w:type="table" w:styleId="TableGrid">
    <w:name w:val="Table Grid"/>
    <w:basedOn w:val="TableNormal"/>
    <w:uiPriority w:val="39"/>
    <w:rsid w:val="005A6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4B3"/>
    <w:rPr>
      <w:rFonts w:ascii="Times New Roman" w:eastAsiaTheme="majorEastAsia" w:hAnsi="Times New Roman" w:cstheme="majorBidi"/>
      <w:b/>
      <w:color w:val="2F5496" w:themeColor="accent1" w:themeShade="BF"/>
      <w:sz w:val="26"/>
      <w:szCs w:val="26"/>
    </w:rPr>
  </w:style>
  <w:style w:type="paragraph" w:styleId="ListParagraph">
    <w:name w:val="List Paragraph"/>
    <w:basedOn w:val="Normal"/>
    <w:uiPriority w:val="34"/>
    <w:qFormat/>
    <w:rsid w:val="007C24A6"/>
    <w:pPr>
      <w:ind w:left="720"/>
      <w:contextualSpacing/>
    </w:pPr>
  </w:style>
  <w:style w:type="character" w:styleId="Hyperlink">
    <w:name w:val="Hyperlink"/>
    <w:basedOn w:val="DefaultParagraphFont"/>
    <w:uiPriority w:val="99"/>
    <w:unhideWhenUsed/>
    <w:rsid w:val="00F348AF"/>
    <w:rPr>
      <w:color w:val="0563C1" w:themeColor="hyperlink"/>
      <w:u w:val="single"/>
    </w:rPr>
  </w:style>
  <w:style w:type="character" w:styleId="UnresolvedMention">
    <w:name w:val="Unresolved Mention"/>
    <w:basedOn w:val="DefaultParagraphFont"/>
    <w:uiPriority w:val="99"/>
    <w:semiHidden/>
    <w:unhideWhenUsed/>
    <w:rsid w:val="00F348AF"/>
    <w:rPr>
      <w:color w:val="605E5C"/>
      <w:shd w:val="clear" w:color="auto" w:fill="E1DFDD"/>
    </w:rPr>
  </w:style>
  <w:style w:type="character" w:styleId="HTMLCode">
    <w:name w:val="HTML Code"/>
    <w:basedOn w:val="DefaultParagraphFont"/>
    <w:uiPriority w:val="99"/>
    <w:semiHidden/>
    <w:unhideWhenUsed/>
    <w:rsid w:val="007360B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350F2"/>
    <w:rPr>
      <w:sz w:val="16"/>
      <w:szCs w:val="16"/>
    </w:rPr>
  </w:style>
  <w:style w:type="paragraph" w:styleId="CommentText">
    <w:name w:val="annotation text"/>
    <w:basedOn w:val="Normal"/>
    <w:link w:val="CommentTextChar"/>
    <w:uiPriority w:val="99"/>
    <w:semiHidden/>
    <w:unhideWhenUsed/>
    <w:rsid w:val="00B350F2"/>
    <w:pPr>
      <w:spacing w:line="240" w:lineRule="auto"/>
    </w:pPr>
    <w:rPr>
      <w:sz w:val="20"/>
      <w:szCs w:val="20"/>
    </w:rPr>
  </w:style>
  <w:style w:type="character" w:customStyle="1" w:styleId="CommentTextChar">
    <w:name w:val="Comment Text Char"/>
    <w:basedOn w:val="DefaultParagraphFont"/>
    <w:link w:val="CommentText"/>
    <w:uiPriority w:val="99"/>
    <w:semiHidden/>
    <w:rsid w:val="00B350F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350F2"/>
    <w:rPr>
      <w:b/>
      <w:bCs/>
    </w:rPr>
  </w:style>
  <w:style w:type="character" w:customStyle="1" w:styleId="CommentSubjectChar">
    <w:name w:val="Comment Subject Char"/>
    <w:basedOn w:val="CommentTextChar"/>
    <w:link w:val="CommentSubject"/>
    <w:uiPriority w:val="99"/>
    <w:semiHidden/>
    <w:rsid w:val="00B350F2"/>
    <w:rPr>
      <w:rFonts w:ascii="Times New Roman" w:hAnsi="Times New Roman"/>
      <w:b/>
      <w:bCs/>
      <w:sz w:val="20"/>
      <w:szCs w:val="20"/>
    </w:rPr>
  </w:style>
  <w:style w:type="paragraph" w:styleId="Revision">
    <w:name w:val="Revision"/>
    <w:hidden/>
    <w:uiPriority w:val="99"/>
    <w:semiHidden/>
    <w:rsid w:val="002C7421"/>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217711">
      <w:bodyDiv w:val="1"/>
      <w:marLeft w:val="0"/>
      <w:marRight w:val="0"/>
      <w:marTop w:val="0"/>
      <w:marBottom w:val="0"/>
      <w:divBdr>
        <w:top w:val="none" w:sz="0" w:space="0" w:color="auto"/>
        <w:left w:val="none" w:sz="0" w:space="0" w:color="auto"/>
        <w:bottom w:val="none" w:sz="0" w:space="0" w:color="auto"/>
        <w:right w:val="none" w:sz="0" w:space="0" w:color="auto"/>
      </w:divBdr>
    </w:div>
    <w:div w:id="410583595">
      <w:bodyDiv w:val="1"/>
      <w:marLeft w:val="0"/>
      <w:marRight w:val="0"/>
      <w:marTop w:val="0"/>
      <w:marBottom w:val="0"/>
      <w:divBdr>
        <w:top w:val="none" w:sz="0" w:space="0" w:color="auto"/>
        <w:left w:val="none" w:sz="0" w:space="0" w:color="auto"/>
        <w:bottom w:val="none" w:sz="0" w:space="0" w:color="auto"/>
        <w:right w:val="none" w:sz="0" w:space="0" w:color="auto"/>
      </w:divBdr>
    </w:div>
    <w:div w:id="641885392">
      <w:bodyDiv w:val="1"/>
      <w:marLeft w:val="0"/>
      <w:marRight w:val="0"/>
      <w:marTop w:val="0"/>
      <w:marBottom w:val="0"/>
      <w:divBdr>
        <w:top w:val="none" w:sz="0" w:space="0" w:color="auto"/>
        <w:left w:val="none" w:sz="0" w:space="0" w:color="auto"/>
        <w:bottom w:val="none" w:sz="0" w:space="0" w:color="auto"/>
        <w:right w:val="none" w:sz="0" w:space="0" w:color="auto"/>
      </w:divBdr>
      <w:divsChild>
        <w:div w:id="1500654920">
          <w:marLeft w:val="0"/>
          <w:marRight w:val="0"/>
          <w:marTop w:val="0"/>
          <w:marBottom w:val="0"/>
          <w:divBdr>
            <w:top w:val="none" w:sz="0" w:space="0" w:color="auto"/>
            <w:left w:val="none" w:sz="0" w:space="0" w:color="auto"/>
            <w:bottom w:val="none" w:sz="0" w:space="0" w:color="auto"/>
            <w:right w:val="none" w:sz="0" w:space="0" w:color="auto"/>
          </w:divBdr>
          <w:divsChild>
            <w:div w:id="3306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8748">
      <w:bodyDiv w:val="1"/>
      <w:marLeft w:val="0"/>
      <w:marRight w:val="0"/>
      <w:marTop w:val="0"/>
      <w:marBottom w:val="0"/>
      <w:divBdr>
        <w:top w:val="none" w:sz="0" w:space="0" w:color="auto"/>
        <w:left w:val="none" w:sz="0" w:space="0" w:color="auto"/>
        <w:bottom w:val="none" w:sz="0" w:space="0" w:color="auto"/>
        <w:right w:val="none" w:sz="0" w:space="0" w:color="auto"/>
      </w:divBdr>
      <w:divsChild>
        <w:div w:id="208300254">
          <w:marLeft w:val="0"/>
          <w:marRight w:val="0"/>
          <w:marTop w:val="0"/>
          <w:marBottom w:val="0"/>
          <w:divBdr>
            <w:top w:val="none" w:sz="0" w:space="0" w:color="auto"/>
            <w:left w:val="none" w:sz="0" w:space="0" w:color="auto"/>
            <w:bottom w:val="none" w:sz="0" w:space="0" w:color="auto"/>
            <w:right w:val="none" w:sz="0" w:space="0" w:color="auto"/>
          </w:divBdr>
          <w:divsChild>
            <w:div w:id="27474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69632">
      <w:bodyDiv w:val="1"/>
      <w:marLeft w:val="0"/>
      <w:marRight w:val="0"/>
      <w:marTop w:val="0"/>
      <w:marBottom w:val="0"/>
      <w:divBdr>
        <w:top w:val="none" w:sz="0" w:space="0" w:color="auto"/>
        <w:left w:val="none" w:sz="0" w:space="0" w:color="auto"/>
        <w:bottom w:val="none" w:sz="0" w:space="0" w:color="auto"/>
        <w:right w:val="none" w:sz="0" w:space="0" w:color="auto"/>
      </w:divBdr>
    </w:div>
    <w:div w:id="2046976532">
      <w:bodyDiv w:val="1"/>
      <w:marLeft w:val="0"/>
      <w:marRight w:val="0"/>
      <w:marTop w:val="0"/>
      <w:marBottom w:val="0"/>
      <w:divBdr>
        <w:top w:val="none" w:sz="0" w:space="0" w:color="auto"/>
        <w:left w:val="none" w:sz="0" w:space="0" w:color="auto"/>
        <w:bottom w:val="none" w:sz="0" w:space="0" w:color="auto"/>
        <w:right w:val="none" w:sz="0" w:space="0" w:color="auto"/>
      </w:divBdr>
      <w:divsChild>
        <w:div w:id="2102527149">
          <w:marLeft w:val="0"/>
          <w:marRight w:val="0"/>
          <w:marTop w:val="0"/>
          <w:marBottom w:val="0"/>
          <w:divBdr>
            <w:top w:val="none" w:sz="0" w:space="0" w:color="auto"/>
            <w:left w:val="none" w:sz="0" w:space="0" w:color="auto"/>
            <w:bottom w:val="none" w:sz="0" w:space="0" w:color="auto"/>
            <w:right w:val="none" w:sz="0" w:space="0" w:color="auto"/>
          </w:divBdr>
          <w:divsChild>
            <w:div w:id="16568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3.jpeg"/><Relationship Id="rId7" Type="http://schemas.openxmlformats.org/officeDocument/2006/relationships/image" Target="media/image1.png"/><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png"/><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jpeg"/><Relationship Id="rId31" Type="http://schemas.openxmlformats.org/officeDocument/2006/relationships/image" Target="media/image20.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code.visualstudio.com/download" TargetMode="External"/><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04F1A09E5FC45B6BB20365047A542E5"/>
        <w:category>
          <w:name w:val="General"/>
          <w:gallery w:val="placeholder"/>
        </w:category>
        <w:types>
          <w:type w:val="bbPlcHdr"/>
        </w:types>
        <w:behaviors>
          <w:behavior w:val="content"/>
        </w:behaviors>
        <w:guid w:val="{70A3A5CC-42A0-4BEA-9CBD-DAE6D7635077}"/>
      </w:docPartPr>
      <w:docPartBody>
        <w:p w:rsidR="00B83B37" w:rsidRDefault="007F7AD7" w:rsidP="007F7AD7">
          <w:pPr>
            <w:pStyle w:val="404F1A09E5FC45B6BB20365047A542E5"/>
          </w:pPr>
          <w:r>
            <w:rPr>
              <w:rFonts w:asciiTheme="majorHAnsi" w:eastAsiaTheme="majorEastAsia" w:hAnsiTheme="majorHAnsi" w:cstheme="majorBidi"/>
              <w:caps/>
              <w:color w:val="156082" w:themeColor="accent1"/>
              <w:sz w:val="80"/>
              <w:szCs w:val="80"/>
            </w:rPr>
            <w:t>[Document title]</w:t>
          </w:r>
        </w:p>
      </w:docPartBody>
    </w:docPart>
    <w:docPart>
      <w:docPartPr>
        <w:name w:val="B0FBA1B1F4D94C23B3EB9F514CE55214"/>
        <w:category>
          <w:name w:val="General"/>
          <w:gallery w:val="placeholder"/>
        </w:category>
        <w:types>
          <w:type w:val="bbPlcHdr"/>
        </w:types>
        <w:behaviors>
          <w:behavior w:val="content"/>
        </w:behaviors>
        <w:guid w:val="{145138D1-71C6-4007-BEB6-69EF5B155956}"/>
      </w:docPartPr>
      <w:docPartBody>
        <w:p w:rsidR="000D3392" w:rsidRDefault="00B83B37" w:rsidP="00B83B37">
          <w:pPr>
            <w:pStyle w:val="B0FBA1B1F4D94C23B3EB9F514CE55214"/>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AD7"/>
    <w:rsid w:val="000D3392"/>
    <w:rsid w:val="001669CA"/>
    <w:rsid w:val="0016771F"/>
    <w:rsid w:val="005F699B"/>
    <w:rsid w:val="006D5FA2"/>
    <w:rsid w:val="00784DF8"/>
    <w:rsid w:val="0079502D"/>
    <w:rsid w:val="007F7AD7"/>
    <w:rsid w:val="00B83B37"/>
    <w:rsid w:val="00C454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4F1A09E5FC45B6BB20365047A542E5">
    <w:name w:val="404F1A09E5FC45B6BB20365047A542E5"/>
    <w:rsid w:val="007F7AD7"/>
  </w:style>
  <w:style w:type="paragraph" w:customStyle="1" w:styleId="B0FBA1B1F4D94C23B3EB9F514CE55214">
    <w:name w:val="B0FBA1B1F4D94C23B3EB9F514CE55214"/>
    <w:rsid w:val="00B83B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1866</TotalTime>
  <Pages>12</Pages>
  <Words>1646</Words>
  <Characters>9383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LAB experiment</vt:lpstr>
    </vt:vector>
  </TitlesOfParts>
  <Company/>
  <LinksUpToDate>false</LinksUpToDate>
  <CharactersWithSpaces>11007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experiment</dc:title>
  <dc:subject>29-July, 14:00 - 17:15</dc:subject>
  <dc:creator>xuewen yu</dc:creator>
  <cp:keywords/>
  <dc:description/>
  <cp:lastModifiedBy>#CUI SHUAIWEN#</cp:lastModifiedBy>
  <cp:revision>432</cp:revision>
  <dcterms:created xsi:type="dcterms:W3CDTF">2025-07-24T02:28:00Z</dcterms:created>
  <dcterms:modified xsi:type="dcterms:W3CDTF">2025-07-26T01:14:00Z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f76a2e28-e832-43b1-8274-c7ae04efcd88</vt:lpwstr>
  </property>
</Properties>
</file>